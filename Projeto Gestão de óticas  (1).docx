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D30436" w14:textId="7EC4CF9B" w:rsidR="001F21FA" w:rsidRPr="00BC1C65" w:rsidRDefault="00362446">
      <w:pPr>
        <w:jc w:val="center"/>
        <w:rPr>
          <w:rFonts w:ascii="Arial" w:eastAsia="Arial" w:hAnsi="Arial" w:cs="Arial"/>
          <w:sz w:val="28"/>
          <w:szCs w:val="28"/>
        </w:rPr>
      </w:pPr>
      <w:r w:rsidRPr="00BC1C65">
        <w:rPr>
          <w:rFonts w:ascii="Arial" w:eastAsia="Arial" w:hAnsi="Arial" w:cs="Arial"/>
          <w:sz w:val="28"/>
          <w:szCs w:val="28"/>
        </w:rPr>
        <w:t xml:space="preserve">CENTRO PAULA SOUZA </w:t>
      </w:r>
    </w:p>
    <w:p w14:paraId="6B55794F" w14:textId="77777777" w:rsidR="00362446" w:rsidRPr="00BC1C65" w:rsidRDefault="00362446">
      <w:pPr>
        <w:jc w:val="center"/>
        <w:rPr>
          <w:rFonts w:ascii="Arial" w:eastAsia="Arial" w:hAnsi="Arial" w:cs="Arial"/>
          <w:sz w:val="28"/>
          <w:szCs w:val="28"/>
        </w:rPr>
      </w:pPr>
      <w:r w:rsidRPr="00BC1C65">
        <w:rPr>
          <w:rFonts w:ascii="Arial" w:eastAsia="Arial" w:hAnsi="Arial" w:cs="Arial"/>
          <w:sz w:val="28"/>
          <w:szCs w:val="28"/>
        </w:rPr>
        <w:t>FATEC OURINHOS</w:t>
      </w:r>
    </w:p>
    <w:p w14:paraId="491BC8E7" w14:textId="77777777" w:rsidR="00362446" w:rsidRPr="00BC1C65" w:rsidRDefault="00362446">
      <w:pPr>
        <w:jc w:val="center"/>
        <w:rPr>
          <w:rFonts w:ascii="Arial" w:eastAsia="Arial" w:hAnsi="Arial" w:cs="Arial"/>
          <w:sz w:val="28"/>
          <w:szCs w:val="28"/>
        </w:rPr>
      </w:pPr>
      <w:r w:rsidRPr="00BC1C65">
        <w:rPr>
          <w:rFonts w:ascii="Arial" w:eastAsia="Arial" w:hAnsi="Arial" w:cs="Arial"/>
          <w:sz w:val="28"/>
          <w:szCs w:val="28"/>
        </w:rPr>
        <w:t>CURSO DE ANALISE E DESENVOLVIMENTO DE SISTEMAS</w:t>
      </w:r>
    </w:p>
    <w:p w14:paraId="49F733D6" w14:textId="77777777" w:rsidR="00362446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2B8C847E" w14:textId="77777777" w:rsidR="00F0778B" w:rsidRPr="00492150" w:rsidRDefault="00F0778B" w:rsidP="00362446">
      <w:pPr>
        <w:jc w:val="center"/>
        <w:rPr>
          <w:rFonts w:ascii="Arial" w:hAnsi="Arial" w:cs="Arial"/>
          <w:sz w:val="28"/>
          <w:szCs w:val="28"/>
        </w:rPr>
      </w:pPr>
    </w:p>
    <w:p w14:paraId="48C390E4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119A60BC" w14:textId="74CD462B" w:rsidR="00506FAA" w:rsidRPr="00FA1D5E" w:rsidDel="00F5638E" w:rsidRDefault="00960DCD" w:rsidP="00362446">
      <w:pPr>
        <w:jc w:val="center"/>
        <w:rPr>
          <w:del w:id="0" w:author="FATEC" w:date="2018-08-21T21:30:00Z"/>
          <w:rFonts w:ascii="Arial" w:eastAsia="Arial" w:hAnsi="Arial" w:cs="Arial"/>
          <w:sz w:val="28"/>
          <w:szCs w:val="28"/>
        </w:rPr>
      </w:pPr>
      <w:del w:id="1" w:author="FATEC" w:date="2018-08-21T21:30:00Z">
        <w:r w:rsidRPr="00FA1D5E" w:rsidDel="00F5638E">
          <w:rPr>
            <w:rFonts w:ascii="Arial" w:eastAsia="Arial" w:hAnsi="Arial" w:cs="Arial"/>
            <w:sz w:val="28"/>
            <w:szCs w:val="28"/>
          </w:rPr>
          <w:delText>B</w:delText>
        </w:r>
        <w:r w:rsidR="00834643" w:rsidRPr="00FA1D5E" w:rsidDel="00F5638E">
          <w:rPr>
            <w:rFonts w:ascii="Arial" w:eastAsia="Arial" w:hAnsi="Arial" w:cs="Arial"/>
            <w:sz w:val="28"/>
            <w:szCs w:val="28"/>
          </w:rPr>
          <w:delText>RAYAN PHILIP</w:delText>
        </w:r>
      </w:del>
    </w:p>
    <w:p w14:paraId="5A5266BF" w14:textId="02C0F92E" w:rsidR="00834643" w:rsidRPr="00FA1D5E" w:rsidRDefault="00834643" w:rsidP="00362446">
      <w:pPr>
        <w:jc w:val="center"/>
        <w:rPr>
          <w:rFonts w:ascii="Arial" w:eastAsia="Arial" w:hAnsi="Arial" w:cs="Arial"/>
          <w:sz w:val="28"/>
          <w:szCs w:val="28"/>
        </w:rPr>
      </w:pPr>
      <w:r w:rsidRPr="00FA1D5E">
        <w:rPr>
          <w:rFonts w:ascii="Arial" w:eastAsia="Arial" w:hAnsi="Arial" w:cs="Arial"/>
          <w:sz w:val="28"/>
          <w:szCs w:val="28"/>
        </w:rPr>
        <w:t>FLÁVIO JOSÉ PETR</w:t>
      </w:r>
      <w:r w:rsidR="125B3CC7" w:rsidRPr="00FA1D5E">
        <w:rPr>
          <w:rFonts w:ascii="Arial" w:eastAsia="Arial" w:hAnsi="Arial" w:cs="Arial"/>
          <w:sz w:val="28"/>
          <w:szCs w:val="28"/>
        </w:rPr>
        <w:t>É</w:t>
      </w:r>
      <w:r w:rsidRPr="00FA1D5E">
        <w:rPr>
          <w:rFonts w:ascii="Arial" w:eastAsia="Arial" w:hAnsi="Arial" w:cs="Arial"/>
          <w:sz w:val="28"/>
          <w:szCs w:val="28"/>
        </w:rPr>
        <w:t>LI</w:t>
      </w:r>
    </w:p>
    <w:p w14:paraId="62D0448A" w14:textId="202426D1" w:rsidR="004E5281" w:rsidRPr="00FA1D5E" w:rsidRDefault="004E5281" w:rsidP="00362446">
      <w:pPr>
        <w:jc w:val="center"/>
        <w:rPr>
          <w:rFonts w:ascii="Arial" w:eastAsia="Arial" w:hAnsi="Arial" w:cs="Arial"/>
          <w:sz w:val="28"/>
          <w:szCs w:val="28"/>
        </w:rPr>
      </w:pPr>
      <w:r w:rsidRPr="00FA1D5E">
        <w:rPr>
          <w:rFonts w:ascii="Arial" w:eastAsia="Arial" w:hAnsi="Arial" w:cs="Arial"/>
          <w:sz w:val="28"/>
          <w:szCs w:val="28"/>
        </w:rPr>
        <w:t>GUILHERME</w:t>
      </w:r>
      <w:ins w:id="2" w:author="martins souza" w:date="2018-08-21T03:25:00Z">
        <w:r w:rsidR="18DBBD2C" w:rsidRPr="00FA1D5E">
          <w:rPr>
            <w:rFonts w:ascii="Arial" w:eastAsia="Arial" w:hAnsi="Arial" w:cs="Arial"/>
            <w:sz w:val="28"/>
            <w:szCs w:val="28"/>
          </w:rPr>
          <w:t xml:space="preserve"> MARTINS</w:t>
        </w:r>
      </w:ins>
    </w:p>
    <w:p w14:paraId="49C8230F" w14:textId="71528635" w:rsidR="00834643" w:rsidRPr="00FA1D5E" w:rsidRDefault="00834643" w:rsidP="00362446">
      <w:pPr>
        <w:jc w:val="center"/>
        <w:rPr>
          <w:rFonts w:ascii="Arial" w:eastAsia="Arial" w:hAnsi="Arial" w:cs="Arial"/>
          <w:sz w:val="28"/>
          <w:szCs w:val="28"/>
        </w:rPr>
      </w:pPr>
      <w:r w:rsidRPr="00FA1D5E">
        <w:rPr>
          <w:rFonts w:ascii="Arial" w:eastAsia="Arial" w:hAnsi="Arial" w:cs="Arial"/>
          <w:sz w:val="28"/>
          <w:szCs w:val="28"/>
        </w:rPr>
        <w:t>LUIZ HENRIQUE</w:t>
      </w:r>
      <w:r w:rsidR="6017A21B" w:rsidRPr="00FA1D5E">
        <w:rPr>
          <w:rFonts w:ascii="Arial" w:eastAsia="Arial" w:hAnsi="Arial" w:cs="Arial"/>
          <w:sz w:val="28"/>
          <w:szCs w:val="28"/>
        </w:rPr>
        <w:t xml:space="preserve"> CAMILO PROCÓPIO</w:t>
      </w:r>
    </w:p>
    <w:p w14:paraId="6A7DC0F8" w14:textId="77777777" w:rsidR="008F02EA" w:rsidRPr="00BC1C65" w:rsidRDefault="008F02EA">
      <w:pPr>
        <w:jc w:val="center"/>
        <w:rPr>
          <w:rFonts w:ascii="Arial" w:eastAsia="Arial" w:hAnsi="Arial" w:cs="Arial"/>
          <w:sz w:val="28"/>
          <w:szCs w:val="28"/>
        </w:rPr>
      </w:pPr>
      <w:r w:rsidRPr="00BC1C65">
        <w:rPr>
          <w:rFonts w:ascii="Arial" w:eastAsia="Arial" w:hAnsi="Arial" w:cs="Arial"/>
          <w:sz w:val="28"/>
          <w:szCs w:val="28"/>
        </w:rPr>
        <w:t>MAYARA FERNANDA SILVA</w:t>
      </w:r>
    </w:p>
    <w:p w14:paraId="7560DE88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2045EB96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356BADCA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7EF6DF1E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5FDA7FB4" w14:textId="77777777" w:rsidR="00362446" w:rsidRPr="00BC1C65" w:rsidRDefault="00DC69CD">
      <w:pPr>
        <w:jc w:val="center"/>
        <w:rPr>
          <w:rFonts w:ascii="Arial" w:eastAsia="Arial" w:hAnsi="Arial" w:cs="Arial"/>
          <w:sz w:val="28"/>
          <w:szCs w:val="28"/>
        </w:rPr>
      </w:pPr>
      <w:r w:rsidRPr="00BC1C65">
        <w:rPr>
          <w:rFonts w:ascii="Arial" w:eastAsia="Arial" w:hAnsi="Arial" w:cs="Arial"/>
          <w:sz w:val="28"/>
          <w:szCs w:val="28"/>
        </w:rPr>
        <w:t>GESTÃO DE ÓTICAS</w:t>
      </w:r>
    </w:p>
    <w:p w14:paraId="5C61F554" w14:textId="77777777" w:rsidR="00362446" w:rsidRPr="00BC1C65" w:rsidRDefault="00362446">
      <w:pPr>
        <w:jc w:val="center"/>
        <w:rPr>
          <w:rFonts w:ascii="Arial" w:eastAsia="Arial" w:hAnsi="Arial" w:cs="Arial"/>
          <w:sz w:val="28"/>
          <w:szCs w:val="28"/>
        </w:rPr>
      </w:pPr>
      <w:r w:rsidRPr="00BC1C65">
        <w:rPr>
          <w:rFonts w:ascii="Arial" w:eastAsia="Arial" w:hAnsi="Arial" w:cs="Arial"/>
          <w:sz w:val="28"/>
          <w:szCs w:val="28"/>
        </w:rPr>
        <w:t>Versão 1.0</w:t>
      </w:r>
    </w:p>
    <w:p w14:paraId="350D88A9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63407982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3B826052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13B5F971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472F1AC0" w14:textId="77777777" w:rsidR="00362446" w:rsidRPr="00492150" w:rsidRDefault="00362446" w:rsidP="00362446">
      <w:pPr>
        <w:rPr>
          <w:rFonts w:ascii="Arial" w:hAnsi="Arial" w:cs="Arial"/>
          <w:sz w:val="28"/>
          <w:szCs w:val="28"/>
        </w:rPr>
      </w:pPr>
    </w:p>
    <w:p w14:paraId="75220227" w14:textId="77777777" w:rsidR="00F45E49" w:rsidRPr="00492150" w:rsidRDefault="00F45E49" w:rsidP="00362446">
      <w:pPr>
        <w:rPr>
          <w:rFonts w:ascii="Arial" w:hAnsi="Arial" w:cs="Arial"/>
          <w:sz w:val="28"/>
          <w:szCs w:val="28"/>
        </w:rPr>
      </w:pPr>
    </w:p>
    <w:p w14:paraId="29A201C8" w14:textId="77777777" w:rsidR="007402A5" w:rsidRPr="00492150" w:rsidRDefault="007402A5" w:rsidP="00362446">
      <w:pPr>
        <w:rPr>
          <w:rFonts w:ascii="Arial" w:hAnsi="Arial" w:cs="Arial"/>
          <w:sz w:val="28"/>
          <w:szCs w:val="28"/>
        </w:rPr>
      </w:pPr>
    </w:p>
    <w:p w14:paraId="472B1DF6" w14:textId="77777777" w:rsidR="007402A5" w:rsidRPr="00492150" w:rsidRDefault="007402A5" w:rsidP="00362446">
      <w:pPr>
        <w:rPr>
          <w:rFonts w:ascii="Arial" w:hAnsi="Arial" w:cs="Arial"/>
          <w:sz w:val="28"/>
          <w:szCs w:val="28"/>
        </w:rPr>
      </w:pPr>
    </w:p>
    <w:p w14:paraId="5C294B12" w14:textId="77777777" w:rsidR="00362446" w:rsidRPr="00BC1C65" w:rsidRDefault="00362446">
      <w:pPr>
        <w:jc w:val="center"/>
        <w:rPr>
          <w:rFonts w:ascii="Arial" w:eastAsia="Arial" w:hAnsi="Arial" w:cs="Arial"/>
          <w:sz w:val="28"/>
          <w:szCs w:val="28"/>
        </w:rPr>
      </w:pPr>
      <w:r w:rsidRPr="00BC1C65">
        <w:rPr>
          <w:rFonts w:ascii="Arial" w:eastAsia="Arial" w:hAnsi="Arial" w:cs="Arial"/>
          <w:sz w:val="28"/>
          <w:szCs w:val="28"/>
        </w:rPr>
        <w:t>OURINHOS (SP)</w:t>
      </w:r>
    </w:p>
    <w:p w14:paraId="3731D02D" w14:textId="77777777" w:rsidR="00CC7E23" w:rsidRPr="00BC1C65" w:rsidRDefault="00362446">
      <w:pPr>
        <w:jc w:val="center"/>
        <w:rPr>
          <w:rFonts w:ascii="Arial" w:eastAsia="Arial" w:hAnsi="Arial" w:cs="Arial"/>
          <w:sz w:val="28"/>
          <w:szCs w:val="28"/>
        </w:rPr>
        <w:sectPr w:rsidR="00CC7E23" w:rsidRPr="00BC1C65" w:rsidSect="00FB4F06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  <w:r w:rsidRPr="00BC1C65">
        <w:rPr>
          <w:rFonts w:ascii="Arial" w:eastAsia="Arial" w:hAnsi="Arial" w:cs="Arial"/>
          <w:sz w:val="28"/>
          <w:szCs w:val="28"/>
        </w:rPr>
        <w:t>201</w:t>
      </w:r>
      <w:r w:rsidR="0096348D" w:rsidRPr="00BC1C65">
        <w:rPr>
          <w:rFonts w:ascii="Arial" w:eastAsia="Arial" w:hAnsi="Arial" w:cs="Arial"/>
          <w:sz w:val="28"/>
          <w:szCs w:val="28"/>
        </w:rPr>
        <w:t>8</w:t>
      </w:r>
    </w:p>
    <w:p w14:paraId="149C96E7" w14:textId="0155F30E" w:rsidR="00F92A95" w:rsidRPr="00FA1D5E" w:rsidDel="00F5638E" w:rsidRDefault="00F92A95" w:rsidP="00F92A95">
      <w:pPr>
        <w:jc w:val="center"/>
        <w:rPr>
          <w:del w:id="3" w:author="FATEC" w:date="2018-08-21T21:30:00Z"/>
          <w:rFonts w:ascii="Arial" w:eastAsia="Arial" w:hAnsi="Arial" w:cs="Arial"/>
          <w:sz w:val="28"/>
          <w:szCs w:val="28"/>
        </w:rPr>
      </w:pPr>
      <w:del w:id="4" w:author="FATEC" w:date="2018-08-21T21:30:00Z">
        <w:r w:rsidRPr="00FA1D5E" w:rsidDel="00F5638E">
          <w:rPr>
            <w:rFonts w:ascii="Arial" w:eastAsia="Arial" w:hAnsi="Arial" w:cs="Arial"/>
            <w:sz w:val="28"/>
            <w:szCs w:val="28"/>
          </w:rPr>
          <w:lastRenderedPageBreak/>
          <w:delText>BRAYAN PHILIP</w:delText>
        </w:r>
      </w:del>
    </w:p>
    <w:p w14:paraId="5655E7D2" w14:textId="2FDE49B2" w:rsidR="00F92A95" w:rsidRPr="00FA1D5E" w:rsidRDefault="00F92A95" w:rsidP="00F92A95">
      <w:pPr>
        <w:jc w:val="center"/>
        <w:rPr>
          <w:rFonts w:ascii="Arial" w:eastAsia="Arial" w:hAnsi="Arial" w:cs="Arial"/>
          <w:sz w:val="28"/>
          <w:szCs w:val="28"/>
        </w:rPr>
      </w:pPr>
      <w:r w:rsidRPr="00FA1D5E">
        <w:rPr>
          <w:rFonts w:ascii="Arial" w:eastAsia="Arial" w:hAnsi="Arial" w:cs="Arial"/>
          <w:sz w:val="28"/>
          <w:szCs w:val="28"/>
        </w:rPr>
        <w:t>FLÁVIO JOSÉ PETR</w:t>
      </w:r>
      <w:r w:rsidR="125B3CC7" w:rsidRPr="00FA1D5E">
        <w:rPr>
          <w:rFonts w:ascii="Arial" w:eastAsia="Arial" w:hAnsi="Arial" w:cs="Arial"/>
          <w:sz w:val="28"/>
          <w:szCs w:val="28"/>
        </w:rPr>
        <w:t>É</w:t>
      </w:r>
      <w:r w:rsidRPr="00FA1D5E">
        <w:rPr>
          <w:rFonts w:ascii="Arial" w:eastAsia="Arial" w:hAnsi="Arial" w:cs="Arial"/>
          <w:sz w:val="28"/>
          <w:szCs w:val="28"/>
        </w:rPr>
        <w:t>LI</w:t>
      </w:r>
    </w:p>
    <w:p w14:paraId="3CF971CA" w14:textId="2D76B871" w:rsidR="004E5281" w:rsidRPr="00FA1D5E" w:rsidRDefault="004E5281" w:rsidP="00F92A95">
      <w:pPr>
        <w:jc w:val="center"/>
        <w:rPr>
          <w:rFonts w:ascii="Arial" w:eastAsia="Arial" w:hAnsi="Arial" w:cs="Arial"/>
          <w:sz w:val="28"/>
          <w:szCs w:val="28"/>
        </w:rPr>
      </w:pPr>
      <w:r w:rsidRPr="00FA1D5E">
        <w:rPr>
          <w:rFonts w:ascii="Arial" w:eastAsia="Arial" w:hAnsi="Arial" w:cs="Arial"/>
          <w:sz w:val="28"/>
          <w:szCs w:val="28"/>
        </w:rPr>
        <w:t>GUILHERME</w:t>
      </w:r>
      <w:ins w:id="5" w:author="martins souza" w:date="2018-08-21T03:25:00Z">
        <w:r w:rsidR="463B0534" w:rsidRPr="00FA1D5E">
          <w:rPr>
            <w:rFonts w:ascii="Arial" w:eastAsia="Arial" w:hAnsi="Arial" w:cs="Arial"/>
            <w:sz w:val="28"/>
            <w:szCs w:val="28"/>
          </w:rPr>
          <w:t xml:space="preserve"> MARTINS</w:t>
        </w:r>
      </w:ins>
    </w:p>
    <w:p w14:paraId="38AB3D34" w14:textId="5A4DD57E" w:rsidR="00F92A95" w:rsidRPr="003A3324" w:rsidRDefault="00F92A95" w:rsidP="00F92A95">
      <w:pPr>
        <w:jc w:val="center"/>
        <w:rPr>
          <w:rFonts w:ascii="Arial" w:eastAsia="Arial" w:hAnsi="Arial" w:cs="Arial"/>
          <w:sz w:val="28"/>
          <w:szCs w:val="28"/>
        </w:rPr>
      </w:pPr>
      <w:r w:rsidRPr="00FA1D5E">
        <w:rPr>
          <w:rFonts w:ascii="Arial" w:eastAsia="Arial" w:hAnsi="Arial" w:cs="Arial"/>
          <w:sz w:val="28"/>
          <w:szCs w:val="28"/>
        </w:rPr>
        <w:t>LUIZ HENRIQUE</w:t>
      </w:r>
      <w:r w:rsidR="69CF70BC" w:rsidRPr="00FA1D5E">
        <w:rPr>
          <w:rFonts w:ascii="Arial" w:eastAsia="Arial" w:hAnsi="Arial" w:cs="Arial"/>
          <w:sz w:val="28"/>
          <w:szCs w:val="28"/>
        </w:rPr>
        <w:t xml:space="preserve"> </w:t>
      </w:r>
      <w:r w:rsidR="73F099A0" w:rsidRPr="00FA1D5E">
        <w:rPr>
          <w:rFonts w:ascii="Arial" w:eastAsia="Arial" w:hAnsi="Arial" w:cs="Arial"/>
          <w:sz w:val="28"/>
          <w:szCs w:val="28"/>
        </w:rPr>
        <w:t xml:space="preserve">CAMILO </w:t>
      </w:r>
      <w:r w:rsidR="73F099A0" w:rsidRPr="003A3324">
        <w:rPr>
          <w:rFonts w:ascii="Arial" w:eastAsia="Arial" w:hAnsi="Arial" w:cs="Arial"/>
          <w:sz w:val="28"/>
          <w:szCs w:val="28"/>
        </w:rPr>
        <w:t>PROC</w:t>
      </w:r>
      <w:r w:rsidR="73F099A0" w:rsidRPr="5F7C689C">
        <w:rPr>
          <w:rFonts w:ascii="Arial" w:eastAsia="Arial" w:hAnsi="Arial" w:cs="Arial"/>
          <w:sz w:val="28"/>
          <w:szCs w:val="28"/>
          <w:rPrChange w:id="6" w:author="martins souza" w:date="2018-08-21T23:05:00Z">
            <w:rPr>
              <w:rFonts w:ascii="Arial" w:hAnsi="Arial" w:cs="Arial"/>
              <w:sz w:val="28"/>
              <w:szCs w:val="28"/>
            </w:rPr>
          </w:rPrChange>
        </w:rPr>
        <w:t>ÓPIO</w:t>
      </w:r>
    </w:p>
    <w:p w14:paraId="1C57CC89" w14:textId="77777777" w:rsidR="00F92A95" w:rsidRPr="00FA1D5E" w:rsidRDefault="00F92A95" w:rsidP="00F92A95">
      <w:pPr>
        <w:jc w:val="center"/>
        <w:rPr>
          <w:rFonts w:ascii="Arial" w:eastAsia="Arial" w:hAnsi="Arial" w:cs="Arial"/>
          <w:sz w:val="28"/>
          <w:szCs w:val="28"/>
        </w:rPr>
      </w:pPr>
      <w:r w:rsidRPr="00FA1D5E">
        <w:rPr>
          <w:rFonts w:ascii="Arial" w:eastAsia="Arial" w:hAnsi="Arial" w:cs="Arial"/>
          <w:sz w:val="28"/>
          <w:szCs w:val="28"/>
        </w:rPr>
        <w:t>MAYARA FERNANDA SILVA</w:t>
      </w:r>
    </w:p>
    <w:p w14:paraId="7E4F33D0" w14:textId="77777777" w:rsidR="00DC69CD" w:rsidRPr="00492150" w:rsidRDefault="00DC69CD" w:rsidP="00362446">
      <w:pPr>
        <w:jc w:val="center"/>
        <w:rPr>
          <w:rFonts w:ascii="Arial" w:hAnsi="Arial" w:cs="Arial"/>
          <w:sz w:val="28"/>
          <w:szCs w:val="28"/>
        </w:rPr>
      </w:pPr>
    </w:p>
    <w:p w14:paraId="3F83BE9B" w14:textId="77777777" w:rsidR="00DC69CD" w:rsidRPr="00492150" w:rsidRDefault="00DC69CD" w:rsidP="00362446">
      <w:pPr>
        <w:jc w:val="center"/>
        <w:rPr>
          <w:rFonts w:ascii="Arial" w:hAnsi="Arial" w:cs="Arial"/>
          <w:sz w:val="28"/>
          <w:szCs w:val="28"/>
        </w:rPr>
      </w:pPr>
    </w:p>
    <w:p w14:paraId="32EAD75C" w14:textId="77777777" w:rsidR="00F0778B" w:rsidRPr="00492150" w:rsidRDefault="00F0778B" w:rsidP="00362446">
      <w:pPr>
        <w:jc w:val="center"/>
        <w:rPr>
          <w:rFonts w:ascii="Arial" w:hAnsi="Arial" w:cs="Arial"/>
          <w:sz w:val="28"/>
          <w:szCs w:val="28"/>
        </w:rPr>
      </w:pPr>
    </w:p>
    <w:p w14:paraId="7654C35A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2CD75938" w14:textId="77777777" w:rsidR="00DC69CD" w:rsidRPr="00BC1C65" w:rsidRDefault="00DC69CD">
      <w:pPr>
        <w:jc w:val="center"/>
        <w:rPr>
          <w:rFonts w:ascii="Arial" w:eastAsia="Arial" w:hAnsi="Arial" w:cs="Arial"/>
          <w:sz w:val="28"/>
          <w:szCs w:val="28"/>
        </w:rPr>
      </w:pPr>
      <w:r w:rsidRPr="00BC1C65">
        <w:rPr>
          <w:rFonts w:ascii="Arial" w:eastAsia="Arial" w:hAnsi="Arial" w:cs="Arial"/>
          <w:sz w:val="28"/>
          <w:szCs w:val="28"/>
        </w:rPr>
        <w:t>GESTÃO DE ÓTICAS</w:t>
      </w:r>
    </w:p>
    <w:p w14:paraId="5C868731" w14:textId="77777777" w:rsidR="00362446" w:rsidRPr="00BC1C65" w:rsidRDefault="00362446">
      <w:pPr>
        <w:jc w:val="center"/>
        <w:rPr>
          <w:rFonts w:ascii="Arial" w:eastAsia="Arial" w:hAnsi="Arial" w:cs="Arial"/>
          <w:sz w:val="28"/>
          <w:szCs w:val="28"/>
        </w:rPr>
      </w:pPr>
      <w:r w:rsidRPr="00BC1C65">
        <w:rPr>
          <w:rFonts w:ascii="Arial" w:eastAsia="Arial" w:hAnsi="Arial" w:cs="Arial"/>
          <w:sz w:val="28"/>
          <w:szCs w:val="28"/>
        </w:rPr>
        <w:t>Versão 1.0</w:t>
      </w:r>
    </w:p>
    <w:p w14:paraId="2FFD5871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2536A146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3BD5B313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1043C608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1310EA7D" w14:textId="43908748" w:rsidR="00362446" w:rsidRPr="00FA1D5E" w:rsidRDefault="00362446" w:rsidP="00FA1D5E">
      <w:pPr>
        <w:ind w:left="3969"/>
        <w:jc w:val="both"/>
        <w:rPr>
          <w:rFonts w:ascii="Arial" w:eastAsia="Arial" w:hAnsi="Arial" w:cs="Arial"/>
          <w:sz w:val="28"/>
          <w:szCs w:val="28"/>
        </w:rPr>
      </w:pPr>
      <w:r w:rsidRPr="00FA1D5E">
        <w:rPr>
          <w:rFonts w:ascii="Arial" w:eastAsia="Arial" w:hAnsi="Arial" w:cs="Arial"/>
          <w:sz w:val="28"/>
          <w:szCs w:val="28"/>
        </w:rPr>
        <w:t xml:space="preserve">Projeto apresentado a Faculdade de Tecnologia de Ourinhos como requisito parcial para conclusão da disciplina </w:t>
      </w:r>
      <w:r w:rsidR="00F92A95" w:rsidRPr="00FA1D5E">
        <w:rPr>
          <w:rFonts w:ascii="Arial" w:eastAsia="Arial" w:hAnsi="Arial" w:cs="Arial"/>
          <w:sz w:val="28"/>
          <w:szCs w:val="28"/>
        </w:rPr>
        <w:t xml:space="preserve">Laboratório de Engenharia </w:t>
      </w:r>
      <w:r w:rsidRPr="00FA1D5E">
        <w:rPr>
          <w:rFonts w:ascii="Arial" w:eastAsia="Arial" w:hAnsi="Arial" w:cs="Arial"/>
          <w:sz w:val="28"/>
          <w:szCs w:val="28"/>
        </w:rPr>
        <w:t xml:space="preserve">de Software, do </w:t>
      </w:r>
      <w:r w:rsidR="00F92A95" w:rsidRPr="00FA1D5E">
        <w:rPr>
          <w:rFonts w:ascii="Arial" w:eastAsia="Arial" w:hAnsi="Arial" w:cs="Arial"/>
          <w:sz w:val="28"/>
          <w:szCs w:val="28"/>
        </w:rPr>
        <w:t>5</w:t>
      </w:r>
      <w:r w:rsidRPr="00FA1D5E">
        <w:rPr>
          <w:rFonts w:ascii="Arial" w:eastAsia="Arial" w:hAnsi="Arial" w:cs="Arial"/>
          <w:sz w:val="28"/>
          <w:szCs w:val="28"/>
        </w:rPr>
        <w:t>º Semestre do Curso de Análise e Desenvolvimento de Sistemas.</w:t>
      </w:r>
    </w:p>
    <w:p w14:paraId="0B007F20" w14:textId="1CD8A245" w:rsidR="00362446" w:rsidRPr="00FA1D5E" w:rsidRDefault="00CA665B" w:rsidP="00FB4F06">
      <w:pPr>
        <w:ind w:left="3969"/>
        <w:rPr>
          <w:rFonts w:ascii="Arial" w:eastAsia="Arial" w:hAnsi="Arial" w:cs="Arial"/>
          <w:sz w:val="28"/>
          <w:szCs w:val="28"/>
        </w:rPr>
      </w:pPr>
      <w:r w:rsidRPr="00FA1D5E">
        <w:rPr>
          <w:rFonts w:ascii="Arial" w:eastAsia="Arial" w:hAnsi="Arial" w:cs="Arial"/>
          <w:sz w:val="28"/>
          <w:szCs w:val="28"/>
        </w:rPr>
        <w:t xml:space="preserve">Professora: </w:t>
      </w:r>
      <w:r w:rsidR="00F92A95" w:rsidRPr="00FA1D5E">
        <w:rPr>
          <w:rFonts w:ascii="Arial" w:eastAsia="Arial" w:hAnsi="Arial" w:cs="Arial"/>
          <w:sz w:val="28"/>
          <w:szCs w:val="28"/>
        </w:rPr>
        <w:t>Elaine Pasqualini</w:t>
      </w:r>
    </w:p>
    <w:p w14:paraId="2D19AD91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4D245D54" w14:textId="77777777" w:rsidR="00362446" w:rsidRPr="00492150" w:rsidRDefault="00362446" w:rsidP="00362446">
      <w:pPr>
        <w:jc w:val="center"/>
        <w:rPr>
          <w:rFonts w:ascii="Arial" w:hAnsi="Arial" w:cs="Arial"/>
          <w:sz w:val="28"/>
          <w:szCs w:val="28"/>
        </w:rPr>
      </w:pPr>
    </w:p>
    <w:p w14:paraId="071D4E90" w14:textId="77777777" w:rsidR="007402A5" w:rsidRPr="00492150" w:rsidRDefault="007402A5" w:rsidP="00362446">
      <w:pPr>
        <w:jc w:val="center"/>
        <w:rPr>
          <w:rFonts w:ascii="Arial" w:hAnsi="Arial" w:cs="Arial"/>
          <w:sz w:val="28"/>
          <w:szCs w:val="28"/>
        </w:rPr>
      </w:pPr>
    </w:p>
    <w:p w14:paraId="0A5BA523" w14:textId="53F0A69F" w:rsidR="00DC69CD" w:rsidRDefault="00DC69CD" w:rsidP="00362446">
      <w:pPr>
        <w:jc w:val="center"/>
        <w:rPr>
          <w:rFonts w:ascii="Arial" w:hAnsi="Arial" w:cs="Arial"/>
          <w:sz w:val="28"/>
          <w:szCs w:val="28"/>
        </w:rPr>
      </w:pPr>
    </w:p>
    <w:p w14:paraId="5234F77B" w14:textId="77777777" w:rsidR="00F92A95" w:rsidRPr="00492150" w:rsidRDefault="00F92A95" w:rsidP="00362446">
      <w:pPr>
        <w:jc w:val="center"/>
        <w:rPr>
          <w:rFonts w:ascii="Arial" w:hAnsi="Arial" w:cs="Arial"/>
          <w:sz w:val="28"/>
          <w:szCs w:val="28"/>
        </w:rPr>
      </w:pPr>
    </w:p>
    <w:p w14:paraId="78DAD361" w14:textId="77777777" w:rsidR="00362446" w:rsidRPr="00BC1C65" w:rsidRDefault="00362446">
      <w:pPr>
        <w:jc w:val="center"/>
        <w:rPr>
          <w:rFonts w:ascii="Arial" w:eastAsia="Arial" w:hAnsi="Arial" w:cs="Arial"/>
          <w:sz w:val="28"/>
          <w:szCs w:val="28"/>
        </w:rPr>
      </w:pPr>
      <w:r w:rsidRPr="00BC1C65">
        <w:rPr>
          <w:rFonts w:ascii="Arial" w:eastAsia="Arial" w:hAnsi="Arial" w:cs="Arial"/>
          <w:sz w:val="28"/>
          <w:szCs w:val="28"/>
        </w:rPr>
        <w:t>OURINHOS (SP)</w:t>
      </w:r>
    </w:p>
    <w:p w14:paraId="7DEC1BC2" w14:textId="77777777" w:rsidR="00CC7E23" w:rsidRPr="00BC1C65" w:rsidRDefault="00362446">
      <w:pPr>
        <w:jc w:val="center"/>
        <w:rPr>
          <w:rFonts w:ascii="Arial" w:eastAsia="Arial" w:hAnsi="Arial" w:cs="Arial"/>
          <w:sz w:val="28"/>
          <w:szCs w:val="28"/>
        </w:rPr>
        <w:sectPr w:rsidR="00CC7E23" w:rsidRPr="00BC1C65" w:rsidSect="000B2CE1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  <w:r w:rsidRPr="00BC1C65">
        <w:rPr>
          <w:rFonts w:ascii="Arial" w:eastAsia="Arial" w:hAnsi="Arial" w:cs="Arial"/>
          <w:sz w:val="28"/>
          <w:szCs w:val="28"/>
        </w:rPr>
        <w:t>201</w:t>
      </w:r>
      <w:r w:rsidR="0096348D" w:rsidRPr="00BC1C65">
        <w:rPr>
          <w:rFonts w:ascii="Arial" w:eastAsia="Arial" w:hAnsi="Arial" w:cs="Arial"/>
          <w:sz w:val="28"/>
          <w:szCs w:val="28"/>
        </w:rPr>
        <w:t>8</w:t>
      </w:r>
    </w:p>
    <w:p w14:paraId="65F1D47D" w14:textId="77777777" w:rsidR="004811F5" w:rsidRPr="00BC1C65" w:rsidRDefault="008A6F66" w:rsidP="00BC1C65">
      <w:pPr>
        <w:spacing w:after="0" w:line="360" w:lineRule="auto"/>
        <w:rPr>
          <w:rFonts w:ascii="Arial" w:eastAsia="Arial" w:hAnsi="Arial" w:cs="Arial"/>
          <w:b/>
          <w:bCs/>
        </w:rPr>
      </w:pPr>
      <w:r w:rsidRPr="00BC1C65">
        <w:rPr>
          <w:rFonts w:ascii="Arial" w:eastAsia="Arial" w:hAnsi="Arial" w:cs="Arial"/>
          <w:b/>
          <w:bCs/>
        </w:rPr>
        <w:lastRenderedPageBreak/>
        <w:t>Projeto: Gestão de Óticas</w:t>
      </w:r>
    </w:p>
    <w:p w14:paraId="7A5593E3" w14:textId="3DD5EFA2" w:rsidR="00BB5E2D" w:rsidRPr="00BC1C65" w:rsidRDefault="004375DB" w:rsidP="00BC1C65">
      <w:pPr>
        <w:spacing w:after="0" w:line="360" w:lineRule="auto"/>
        <w:rPr>
          <w:rFonts w:ascii="Arial" w:eastAsia="Arial" w:hAnsi="Arial" w:cs="Arial"/>
          <w:b/>
          <w:bCs/>
        </w:rPr>
      </w:pPr>
      <w:r w:rsidRPr="00BC1C65">
        <w:rPr>
          <w:rFonts w:ascii="Arial" w:eastAsia="Arial" w:hAnsi="Arial" w:cs="Arial"/>
          <w:b/>
          <w:bCs/>
        </w:rPr>
        <w:t>Cronograma</w:t>
      </w:r>
    </w:p>
    <w:tbl>
      <w:tblPr>
        <w:tblStyle w:val="Tabelacomgrade"/>
        <w:tblW w:w="5000" w:type="pct"/>
        <w:tblLook w:val="04A0" w:firstRow="1" w:lastRow="0" w:firstColumn="1" w:lastColumn="0" w:noHBand="0" w:noVBand="1"/>
        <w:tblPrChange w:id="7" w:author="martins souza" w:date="2018-08-21T23:05:00Z">
          <w:tblPr>
            <w:tblStyle w:val="Tabelacomgrade"/>
            <w:tblW w:w="5000" w:type="pct"/>
            <w:tblLook w:val="04A0" w:firstRow="1" w:lastRow="0" w:firstColumn="1" w:lastColumn="0" w:noHBand="0" w:noVBand="1"/>
          </w:tblPr>
        </w:tblPrChange>
      </w:tblPr>
      <w:tblGrid>
        <w:gridCol w:w="4929"/>
        <w:gridCol w:w="1465"/>
        <w:gridCol w:w="1319"/>
        <w:gridCol w:w="1574"/>
        <w:tblGridChange w:id="8">
          <w:tblGrid>
            <w:gridCol w:w="360"/>
            <w:gridCol w:w="360"/>
            <w:gridCol w:w="360"/>
            <w:gridCol w:w="360"/>
          </w:tblGrid>
        </w:tblGridChange>
      </w:tblGrid>
      <w:tr w:rsidR="00781F3A" w:rsidRPr="00C76D5A" w14:paraId="78E1B7B7" w14:textId="77777777" w:rsidTr="5F7C689C">
        <w:tc>
          <w:tcPr>
            <w:tcW w:w="2653" w:type="pct"/>
            <w:vAlign w:val="center"/>
            <w:tcPrChange w:id="9" w:author="martins souza" w:date="2018-08-21T23:05:00Z">
              <w:tcPr>
                <w:tcW w:w="2653" w:type="pct"/>
              </w:tcPr>
            </w:tcPrChange>
          </w:tcPr>
          <w:p w14:paraId="24FA9773" w14:textId="77777777" w:rsidR="00781F3A" w:rsidRPr="00BC1C65" w:rsidRDefault="00781F3A" w:rsidP="00BC1C65">
            <w:pPr>
              <w:spacing w:line="360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 w:rsidRPr="00BC1C65">
              <w:rPr>
                <w:rFonts w:ascii="Arial" w:eastAsia="Arial" w:hAnsi="Arial" w:cs="Arial"/>
                <w:b/>
                <w:bCs/>
              </w:rPr>
              <w:t>Atividades</w:t>
            </w:r>
          </w:p>
        </w:tc>
        <w:tc>
          <w:tcPr>
            <w:tcW w:w="789" w:type="pct"/>
            <w:vAlign w:val="center"/>
            <w:tcPrChange w:id="10" w:author="martins souza" w:date="2018-08-21T23:05:00Z">
              <w:tcPr>
                <w:tcW w:w="789" w:type="pct"/>
              </w:tcPr>
            </w:tcPrChange>
          </w:tcPr>
          <w:p w14:paraId="3C90D664" w14:textId="77777777" w:rsidR="00781F3A" w:rsidRPr="00BC1C65" w:rsidRDefault="00781F3A" w:rsidP="00BC1C65">
            <w:pPr>
              <w:spacing w:line="360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 w:rsidRPr="00BC1C65">
              <w:rPr>
                <w:rFonts w:ascii="Arial" w:eastAsia="Arial" w:hAnsi="Arial" w:cs="Arial"/>
                <w:b/>
                <w:bCs/>
              </w:rPr>
              <w:t>Data Início</w:t>
            </w:r>
          </w:p>
        </w:tc>
        <w:tc>
          <w:tcPr>
            <w:tcW w:w="710" w:type="pct"/>
            <w:vAlign w:val="center"/>
            <w:tcPrChange w:id="11" w:author="martins souza" w:date="2018-08-21T23:05:00Z">
              <w:tcPr>
                <w:tcW w:w="710" w:type="pct"/>
              </w:tcPr>
            </w:tcPrChange>
          </w:tcPr>
          <w:p w14:paraId="1B7D9C56" w14:textId="77777777" w:rsidR="00781F3A" w:rsidRPr="00BC1C65" w:rsidRDefault="00781F3A" w:rsidP="00BC1C65">
            <w:pPr>
              <w:spacing w:line="360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 w:rsidRPr="00BC1C65">
              <w:rPr>
                <w:rFonts w:ascii="Arial" w:eastAsia="Arial" w:hAnsi="Arial" w:cs="Arial"/>
                <w:b/>
                <w:bCs/>
              </w:rPr>
              <w:t>Data Final</w:t>
            </w:r>
          </w:p>
        </w:tc>
        <w:tc>
          <w:tcPr>
            <w:tcW w:w="847" w:type="pct"/>
            <w:vAlign w:val="center"/>
            <w:tcPrChange w:id="12" w:author="martins souza" w:date="2018-08-21T23:05:00Z">
              <w:tcPr>
                <w:tcW w:w="847" w:type="pct"/>
              </w:tcPr>
            </w:tcPrChange>
          </w:tcPr>
          <w:p w14:paraId="3CE35932" w14:textId="77777777" w:rsidR="00781F3A" w:rsidRPr="00BC1C65" w:rsidRDefault="00781F3A" w:rsidP="00BC1C65">
            <w:pPr>
              <w:spacing w:line="360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 w:rsidRPr="00BC1C65">
              <w:rPr>
                <w:rFonts w:ascii="Arial" w:eastAsia="Arial" w:hAnsi="Arial" w:cs="Arial"/>
                <w:b/>
                <w:bCs/>
              </w:rPr>
              <w:t>Responsável</w:t>
            </w:r>
          </w:p>
        </w:tc>
      </w:tr>
      <w:tr w:rsidR="006C6F38" w:rsidRPr="00781F3A" w14:paraId="4D6F8AD4" w14:textId="77777777" w:rsidTr="5F7C689C">
        <w:tc>
          <w:tcPr>
            <w:tcW w:w="2653" w:type="pct"/>
            <w:vAlign w:val="center"/>
            <w:tcPrChange w:id="13" w:author="martins souza" w:date="2018-08-21T23:05:00Z">
              <w:tcPr>
                <w:tcW w:w="2653" w:type="pct"/>
              </w:tcPr>
            </w:tcPrChange>
          </w:tcPr>
          <w:p w14:paraId="0651DE8C" w14:textId="77777777" w:rsidR="00781F3A" w:rsidRPr="00FA1D5E" w:rsidRDefault="00781F3A">
            <w:pPr>
              <w:spacing w:line="360" w:lineRule="auto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Corrigir Documento de Requisitos</w:t>
            </w:r>
          </w:p>
        </w:tc>
        <w:tc>
          <w:tcPr>
            <w:tcW w:w="789" w:type="pct"/>
            <w:vAlign w:val="center"/>
            <w:tcPrChange w:id="14" w:author="martins souza" w:date="2018-08-21T23:05:00Z">
              <w:tcPr>
                <w:tcW w:w="789" w:type="pct"/>
              </w:tcPr>
            </w:tcPrChange>
          </w:tcPr>
          <w:p w14:paraId="0DD3461A" w14:textId="77777777" w:rsidR="00781F3A" w:rsidRPr="00FA1D5E" w:rsidRDefault="00781F3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07/08</w:t>
            </w:r>
          </w:p>
        </w:tc>
        <w:tc>
          <w:tcPr>
            <w:tcW w:w="710" w:type="pct"/>
            <w:vAlign w:val="center"/>
            <w:tcPrChange w:id="15" w:author="martins souza" w:date="2018-08-21T23:05:00Z">
              <w:tcPr>
                <w:tcW w:w="710" w:type="pct"/>
              </w:tcPr>
            </w:tcPrChange>
          </w:tcPr>
          <w:p w14:paraId="7D35117C" w14:textId="576AA4D8" w:rsidR="00781F3A" w:rsidRPr="00FA1D5E" w:rsidRDefault="00993A55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21/08</w:t>
            </w:r>
          </w:p>
        </w:tc>
        <w:tc>
          <w:tcPr>
            <w:tcW w:w="847" w:type="pct"/>
            <w:vAlign w:val="center"/>
            <w:tcPrChange w:id="16" w:author="martins souza" w:date="2018-08-21T23:05:00Z">
              <w:tcPr>
                <w:tcW w:w="847" w:type="pct"/>
              </w:tcPr>
            </w:tcPrChange>
          </w:tcPr>
          <w:p w14:paraId="77ECAB2B" w14:textId="0798DF95" w:rsidR="00781F3A" w:rsidRPr="00FA1D5E" w:rsidRDefault="00C76D5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Todos</w:t>
            </w:r>
          </w:p>
        </w:tc>
      </w:tr>
      <w:tr w:rsidR="00FA1D5E" w:rsidRPr="00781F3A" w14:paraId="6515EB32" w14:textId="77777777" w:rsidTr="5F7C689C">
        <w:tc>
          <w:tcPr>
            <w:tcW w:w="2653" w:type="pct"/>
            <w:vAlign w:val="center"/>
            <w:tcPrChange w:id="17" w:author="martins souza" w:date="2018-08-21T23:05:00Z">
              <w:tcPr>
                <w:tcW w:w="2653" w:type="pct"/>
              </w:tcPr>
            </w:tcPrChange>
          </w:tcPr>
          <w:p w14:paraId="4B2DCABF" w14:textId="77777777" w:rsidR="00993A55" w:rsidRPr="00FA1D5E" w:rsidRDefault="00993A55">
            <w:pPr>
              <w:spacing w:line="360" w:lineRule="auto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Corrigir Diagrama de Classes</w:t>
            </w:r>
          </w:p>
        </w:tc>
        <w:tc>
          <w:tcPr>
            <w:tcW w:w="789" w:type="pct"/>
            <w:vAlign w:val="center"/>
            <w:tcPrChange w:id="18" w:author="martins souza" w:date="2018-08-21T23:05:00Z">
              <w:tcPr>
                <w:tcW w:w="789" w:type="pct"/>
              </w:tcPr>
            </w:tcPrChange>
          </w:tcPr>
          <w:p w14:paraId="36C7D229" w14:textId="77777777" w:rsidR="00993A55" w:rsidRPr="00FA1D5E" w:rsidRDefault="00993A55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07/08</w:t>
            </w:r>
          </w:p>
        </w:tc>
        <w:tc>
          <w:tcPr>
            <w:tcW w:w="710" w:type="pct"/>
            <w:vAlign w:val="center"/>
            <w:tcPrChange w:id="19" w:author="martins souza" w:date="2018-08-21T23:05:00Z">
              <w:tcPr>
                <w:tcW w:w="710" w:type="pct"/>
              </w:tcPr>
            </w:tcPrChange>
          </w:tcPr>
          <w:p w14:paraId="2AD64164" w14:textId="5356E707" w:rsidR="00993A55" w:rsidRPr="00FA1D5E" w:rsidRDefault="00993A55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21/08</w:t>
            </w:r>
          </w:p>
        </w:tc>
        <w:tc>
          <w:tcPr>
            <w:tcW w:w="847" w:type="pct"/>
            <w:vAlign w:val="center"/>
            <w:tcPrChange w:id="20" w:author="martins souza" w:date="2018-08-21T23:05:00Z">
              <w:tcPr>
                <w:tcW w:w="847" w:type="pct"/>
              </w:tcPr>
            </w:tcPrChange>
          </w:tcPr>
          <w:p w14:paraId="789772A4" w14:textId="77777777" w:rsidR="00993A55" w:rsidRPr="00FA1D5E" w:rsidRDefault="00993A55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Mayara</w:t>
            </w:r>
          </w:p>
        </w:tc>
      </w:tr>
      <w:tr w:rsidR="006C6F38" w:rsidRPr="00781F3A" w14:paraId="4296CDBC" w14:textId="77777777" w:rsidTr="5F7C689C">
        <w:tc>
          <w:tcPr>
            <w:tcW w:w="2653" w:type="pct"/>
            <w:vAlign w:val="center"/>
            <w:tcPrChange w:id="21" w:author="martins souza" w:date="2018-08-21T23:05:00Z">
              <w:tcPr>
                <w:tcW w:w="2653" w:type="pct"/>
              </w:tcPr>
            </w:tcPrChange>
          </w:tcPr>
          <w:p w14:paraId="14ECD37B" w14:textId="77777777" w:rsidR="00993A55" w:rsidRPr="00FA1D5E" w:rsidRDefault="00993A55">
            <w:pPr>
              <w:spacing w:line="360" w:lineRule="auto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Corrigir Modelagem do Banco de dados</w:t>
            </w:r>
          </w:p>
        </w:tc>
        <w:tc>
          <w:tcPr>
            <w:tcW w:w="789" w:type="pct"/>
            <w:vAlign w:val="center"/>
            <w:tcPrChange w:id="22" w:author="martins souza" w:date="2018-08-21T23:05:00Z">
              <w:tcPr>
                <w:tcW w:w="789" w:type="pct"/>
              </w:tcPr>
            </w:tcPrChange>
          </w:tcPr>
          <w:p w14:paraId="5C79C1E4" w14:textId="77777777" w:rsidR="00993A55" w:rsidRPr="00FA1D5E" w:rsidRDefault="00993A55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07/08</w:t>
            </w:r>
          </w:p>
        </w:tc>
        <w:tc>
          <w:tcPr>
            <w:tcW w:w="710" w:type="pct"/>
            <w:vAlign w:val="center"/>
            <w:tcPrChange w:id="23" w:author="martins souza" w:date="2018-08-21T23:05:00Z">
              <w:tcPr>
                <w:tcW w:w="710" w:type="pct"/>
              </w:tcPr>
            </w:tcPrChange>
          </w:tcPr>
          <w:p w14:paraId="4610281C" w14:textId="47E9D4D4" w:rsidR="00993A55" w:rsidRPr="00FA1D5E" w:rsidRDefault="00993A55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21/08</w:t>
            </w:r>
          </w:p>
        </w:tc>
        <w:tc>
          <w:tcPr>
            <w:tcW w:w="847" w:type="pct"/>
            <w:vAlign w:val="center"/>
            <w:tcPrChange w:id="24" w:author="martins souza" w:date="2018-08-21T23:05:00Z">
              <w:tcPr>
                <w:tcW w:w="847" w:type="pct"/>
              </w:tcPr>
            </w:tcPrChange>
          </w:tcPr>
          <w:p w14:paraId="74DFA3AB" w14:textId="77777777" w:rsidR="00993A55" w:rsidRPr="00FA1D5E" w:rsidRDefault="00993A55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Flávio</w:t>
            </w:r>
          </w:p>
        </w:tc>
      </w:tr>
      <w:tr w:rsidR="00FA1D5E" w:rsidRPr="00781F3A" w14:paraId="0A0BA431" w14:textId="77777777" w:rsidTr="5F7C689C">
        <w:tc>
          <w:tcPr>
            <w:tcW w:w="2653" w:type="pct"/>
            <w:vAlign w:val="center"/>
            <w:tcPrChange w:id="25" w:author="martins souza" w:date="2018-08-21T23:05:00Z">
              <w:tcPr>
                <w:tcW w:w="2653" w:type="pct"/>
              </w:tcPr>
            </w:tcPrChange>
          </w:tcPr>
          <w:p w14:paraId="2E5F6D74" w14:textId="77777777" w:rsidR="00993A55" w:rsidRPr="00FA1D5E" w:rsidRDefault="00993A55">
            <w:pPr>
              <w:spacing w:line="360" w:lineRule="auto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Alterar Protótipo do Sistema (se for o caso)</w:t>
            </w:r>
          </w:p>
        </w:tc>
        <w:tc>
          <w:tcPr>
            <w:tcW w:w="789" w:type="pct"/>
            <w:vAlign w:val="center"/>
            <w:tcPrChange w:id="26" w:author="martins souza" w:date="2018-08-21T23:05:00Z">
              <w:tcPr>
                <w:tcW w:w="789" w:type="pct"/>
              </w:tcPr>
            </w:tcPrChange>
          </w:tcPr>
          <w:p w14:paraId="1DF6D1E9" w14:textId="77777777" w:rsidR="00993A55" w:rsidRPr="00FA1D5E" w:rsidRDefault="00993A55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07/08</w:t>
            </w:r>
          </w:p>
        </w:tc>
        <w:tc>
          <w:tcPr>
            <w:tcW w:w="710" w:type="pct"/>
            <w:vAlign w:val="center"/>
            <w:tcPrChange w:id="27" w:author="martins souza" w:date="2018-08-21T23:05:00Z">
              <w:tcPr>
                <w:tcW w:w="710" w:type="pct"/>
              </w:tcPr>
            </w:tcPrChange>
          </w:tcPr>
          <w:p w14:paraId="20DF9829" w14:textId="7096A852" w:rsidR="00993A55" w:rsidRPr="00FA1D5E" w:rsidRDefault="00993A55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21/08</w:t>
            </w:r>
          </w:p>
        </w:tc>
        <w:tc>
          <w:tcPr>
            <w:tcW w:w="847" w:type="pct"/>
            <w:vAlign w:val="center"/>
            <w:tcPrChange w:id="28" w:author="martins souza" w:date="2018-08-21T23:05:00Z">
              <w:tcPr>
                <w:tcW w:w="847" w:type="pct"/>
              </w:tcPr>
            </w:tcPrChange>
          </w:tcPr>
          <w:p w14:paraId="3CDD1F6E" w14:textId="77777777" w:rsidR="00993A55" w:rsidRPr="00FA1D5E" w:rsidRDefault="00993A55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Mayara</w:t>
            </w:r>
          </w:p>
        </w:tc>
      </w:tr>
      <w:tr w:rsidR="006B7EBA" w:rsidRPr="00781F3A" w14:paraId="01A31A77" w14:textId="77777777" w:rsidTr="5F7C689C">
        <w:tc>
          <w:tcPr>
            <w:tcW w:w="2653" w:type="pct"/>
            <w:vAlign w:val="center"/>
            <w:tcPrChange w:id="29" w:author="martins souza" w:date="2018-08-21T23:05:00Z">
              <w:tcPr>
                <w:tcW w:w="2653" w:type="pct"/>
              </w:tcPr>
            </w:tcPrChange>
          </w:tcPr>
          <w:p w14:paraId="7BA6AE7C" w14:textId="387B0E65" w:rsidR="006B7EBA" w:rsidRPr="00FA1D5E" w:rsidRDefault="006B7EBA">
            <w:pPr>
              <w:spacing w:line="360" w:lineRule="auto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Rever Atividades Anteriores e corrigir, se necessário</w:t>
            </w:r>
          </w:p>
        </w:tc>
        <w:tc>
          <w:tcPr>
            <w:tcW w:w="1499" w:type="pct"/>
            <w:gridSpan w:val="2"/>
            <w:vMerge w:val="restart"/>
            <w:vAlign w:val="center"/>
            <w:tcPrChange w:id="30" w:author="martins souza" w:date="2018-08-21T23:05:00Z">
              <w:tcPr>
                <w:tcW w:w="1499" w:type="pct"/>
                <w:gridSpan w:val="2"/>
                <w:vMerge w:val="restart"/>
              </w:tcPr>
            </w:tcPrChange>
          </w:tcPr>
          <w:p w14:paraId="0681457C" w14:textId="77777777" w:rsidR="006B7EBA" w:rsidRPr="00FA1D5E" w:rsidRDefault="006B7EB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21/08</w:t>
            </w:r>
          </w:p>
          <w:p w14:paraId="1A0DFE81" w14:textId="53D8D8BE" w:rsidR="006B7EBA" w:rsidRPr="00FA1D5E" w:rsidRDefault="006B7EBA" w:rsidP="00FA1D5E">
            <w:pPr>
              <w:spacing w:line="360" w:lineRule="auto"/>
              <w:jc w:val="center"/>
              <w:rPr>
                <w:rFonts w:ascii="Arial" w:hAnsi="Arial" w:cs="Arial"/>
                <w:szCs w:val="24"/>
              </w:rPr>
            </w:pPr>
          </w:p>
        </w:tc>
        <w:tc>
          <w:tcPr>
            <w:tcW w:w="847" w:type="pct"/>
            <w:vMerge w:val="restart"/>
            <w:vAlign w:val="center"/>
            <w:tcPrChange w:id="31" w:author="martins souza" w:date="2018-08-21T23:05:00Z">
              <w:tcPr>
                <w:tcW w:w="847" w:type="pct"/>
                <w:vMerge w:val="restart"/>
              </w:tcPr>
            </w:tcPrChange>
          </w:tcPr>
          <w:p w14:paraId="25E94905" w14:textId="6F16656A" w:rsidR="006B7EBA" w:rsidRPr="00FA1D5E" w:rsidRDefault="006B7EB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Todos</w:t>
            </w:r>
          </w:p>
        </w:tc>
      </w:tr>
      <w:tr w:rsidR="006B7EBA" w:rsidRPr="00781F3A" w14:paraId="1B1D8CD2" w14:textId="77777777" w:rsidTr="5F7C689C">
        <w:trPr>
          <w:trHeight w:val="625"/>
        </w:trPr>
        <w:tc>
          <w:tcPr>
            <w:tcW w:w="2653" w:type="pct"/>
            <w:vAlign w:val="center"/>
            <w:tcPrChange w:id="32" w:author="martins souza" w:date="2018-08-21T23:05:00Z">
              <w:tcPr>
                <w:tcW w:w="2653" w:type="pct"/>
              </w:tcPr>
            </w:tcPrChange>
          </w:tcPr>
          <w:p w14:paraId="6E62CBF3" w14:textId="38344679" w:rsidR="006B7EBA" w:rsidRPr="00FA1D5E" w:rsidRDefault="006B7EBA">
            <w:pPr>
              <w:spacing w:line="360" w:lineRule="auto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Dividir requisitos de desenvolvimento do sistema</w:t>
            </w:r>
          </w:p>
        </w:tc>
        <w:tc>
          <w:tcPr>
            <w:tcW w:w="1499" w:type="pct"/>
            <w:gridSpan w:val="2"/>
            <w:vMerge/>
            <w:vAlign w:val="center"/>
            <w:tcPrChange w:id="33" w:author="martins souza" w:date="2018-08-21T23:05:00Z">
              <w:tcPr>
                <w:tcW w:w="1499" w:type="pct"/>
                <w:gridSpan w:val="2"/>
                <w:vMerge/>
              </w:tcPr>
            </w:tcPrChange>
          </w:tcPr>
          <w:p w14:paraId="5EB2CE4C" w14:textId="77777777" w:rsidR="006B7EBA" w:rsidRPr="00781F3A" w:rsidRDefault="006B7EBA" w:rsidP="00FA1D5E">
            <w:pPr>
              <w:spacing w:line="360" w:lineRule="auto"/>
              <w:jc w:val="center"/>
              <w:rPr>
                <w:rFonts w:ascii="Arial" w:hAnsi="Arial" w:cs="Arial"/>
                <w:szCs w:val="24"/>
              </w:rPr>
            </w:pPr>
          </w:p>
        </w:tc>
        <w:tc>
          <w:tcPr>
            <w:tcW w:w="847" w:type="pct"/>
            <w:vMerge/>
            <w:vAlign w:val="center"/>
            <w:tcPrChange w:id="34" w:author="martins souza" w:date="2018-08-21T23:05:00Z">
              <w:tcPr>
                <w:tcW w:w="847" w:type="pct"/>
                <w:vMerge/>
              </w:tcPr>
            </w:tcPrChange>
          </w:tcPr>
          <w:p w14:paraId="0CA117DF" w14:textId="77777777" w:rsidR="006B7EBA" w:rsidRDefault="006B7EBA" w:rsidP="00FA1D5E">
            <w:pPr>
              <w:spacing w:line="360" w:lineRule="auto"/>
              <w:jc w:val="center"/>
              <w:rPr>
                <w:rFonts w:ascii="Arial" w:hAnsi="Arial" w:cs="Arial"/>
                <w:szCs w:val="24"/>
              </w:rPr>
            </w:pPr>
          </w:p>
        </w:tc>
      </w:tr>
      <w:tr w:rsidR="00781F3A" w:rsidRPr="00781F3A" w14:paraId="3BC95D0C" w14:textId="77777777" w:rsidTr="5F7C689C">
        <w:tc>
          <w:tcPr>
            <w:tcW w:w="2653" w:type="pct"/>
            <w:vAlign w:val="center"/>
            <w:tcPrChange w:id="35" w:author="martins souza" w:date="2018-08-21T23:05:00Z">
              <w:tcPr>
                <w:tcW w:w="2653" w:type="pct"/>
              </w:tcPr>
            </w:tcPrChange>
          </w:tcPr>
          <w:p w14:paraId="693AEBF1" w14:textId="77777777" w:rsidR="00781F3A" w:rsidRPr="00BC1C65" w:rsidRDefault="00781F3A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</w:rPr>
              <w:t>Desenvolver telas do sistema (View/DAO)</w:t>
            </w:r>
          </w:p>
        </w:tc>
        <w:tc>
          <w:tcPr>
            <w:tcW w:w="789" w:type="pct"/>
            <w:vAlign w:val="center"/>
            <w:tcPrChange w:id="36" w:author="martins souza" w:date="2018-08-21T23:05:00Z">
              <w:tcPr>
                <w:tcW w:w="789" w:type="pct"/>
              </w:tcPr>
            </w:tcPrChange>
          </w:tcPr>
          <w:p w14:paraId="147A7CE8" w14:textId="77777777" w:rsidR="00781F3A" w:rsidRPr="00FA1D5E" w:rsidRDefault="00781F3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21/08</w:t>
            </w:r>
          </w:p>
        </w:tc>
        <w:tc>
          <w:tcPr>
            <w:tcW w:w="710" w:type="pct"/>
            <w:vAlign w:val="center"/>
            <w:tcPrChange w:id="37" w:author="martins souza" w:date="2018-08-21T23:05:00Z">
              <w:tcPr>
                <w:tcW w:w="710" w:type="pct"/>
              </w:tcPr>
            </w:tcPrChange>
          </w:tcPr>
          <w:p w14:paraId="3A1694FE" w14:textId="77777777" w:rsidR="00781F3A" w:rsidRPr="00FA1D5E" w:rsidRDefault="00781F3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28/09</w:t>
            </w:r>
          </w:p>
        </w:tc>
        <w:tc>
          <w:tcPr>
            <w:tcW w:w="847" w:type="pct"/>
            <w:vAlign w:val="center"/>
            <w:tcPrChange w:id="38" w:author="martins souza" w:date="2018-08-21T23:05:00Z">
              <w:tcPr>
                <w:tcW w:w="847" w:type="pct"/>
              </w:tcPr>
            </w:tcPrChange>
          </w:tcPr>
          <w:p w14:paraId="0F5E9D68" w14:textId="41D7BCBE" w:rsidR="00781F3A" w:rsidRPr="00FA1D5E" w:rsidRDefault="00781F3A" w:rsidP="00FA1D5E">
            <w:pPr>
              <w:spacing w:line="360" w:lineRule="auto"/>
              <w:jc w:val="center"/>
              <w:rPr>
                <w:rFonts w:ascii="Arial" w:hAnsi="Arial" w:cs="Arial"/>
                <w:szCs w:val="24"/>
              </w:rPr>
            </w:pPr>
          </w:p>
        </w:tc>
      </w:tr>
      <w:tr w:rsidR="006C6F38" w:rsidRPr="00781F3A" w14:paraId="738736A1" w14:textId="77777777" w:rsidTr="5F7C689C">
        <w:tc>
          <w:tcPr>
            <w:tcW w:w="2653" w:type="pct"/>
            <w:vAlign w:val="center"/>
            <w:tcPrChange w:id="39" w:author="martins souza" w:date="2018-08-21T23:05:00Z">
              <w:tcPr>
                <w:tcW w:w="2653" w:type="pct"/>
              </w:tcPr>
            </w:tcPrChange>
          </w:tcPr>
          <w:p w14:paraId="37036D07" w14:textId="77777777" w:rsidR="00781F3A" w:rsidRPr="00FA1D5E" w:rsidRDefault="00781F3A">
            <w:pPr>
              <w:spacing w:line="360" w:lineRule="auto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Desenvolver Banco de dados do sistema</w:t>
            </w:r>
          </w:p>
        </w:tc>
        <w:tc>
          <w:tcPr>
            <w:tcW w:w="789" w:type="pct"/>
            <w:vAlign w:val="center"/>
            <w:tcPrChange w:id="40" w:author="martins souza" w:date="2018-08-21T23:05:00Z">
              <w:tcPr>
                <w:tcW w:w="789" w:type="pct"/>
              </w:tcPr>
            </w:tcPrChange>
          </w:tcPr>
          <w:p w14:paraId="197A6CF4" w14:textId="77777777" w:rsidR="00781F3A" w:rsidRPr="00FA1D5E" w:rsidRDefault="00781F3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21/08</w:t>
            </w:r>
          </w:p>
        </w:tc>
        <w:tc>
          <w:tcPr>
            <w:tcW w:w="710" w:type="pct"/>
            <w:vAlign w:val="center"/>
            <w:tcPrChange w:id="41" w:author="martins souza" w:date="2018-08-21T23:05:00Z">
              <w:tcPr>
                <w:tcW w:w="710" w:type="pct"/>
              </w:tcPr>
            </w:tcPrChange>
          </w:tcPr>
          <w:p w14:paraId="08B28417" w14:textId="77777777" w:rsidR="00781F3A" w:rsidRPr="00FA1D5E" w:rsidRDefault="00781F3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28/09</w:t>
            </w:r>
          </w:p>
        </w:tc>
        <w:tc>
          <w:tcPr>
            <w:tcW w:w="847" w:type="pct"/>
            <w:vAlign w:val="center"/>
            <w:tcPrChange w:id="42" w:author="martins souza" w:date="2018-08-21T23:05:00Z">
              <w:tcPr>
                <w:tcW w:w="847" w:type="pct"/>
              </w:tcPr>
            </w:tcPrChange>
          </w:tcPr>
          <w:p w14:paraId="438229B7" w14:textId="0C709786" w:rsidR="00781F3A" w:rsidRPr="00FA1D5E" w:rsidRDefault="00781F3A" w:rsidP="00FA1D5E">
            <w:pPr>
              <w:spacing w:line="360" w:lineRule="auto"/>
              <w:jc w:val="center"/>
              <w:rPr>
                <w:rFonts w:ascii="Arial" w:hAnsi="Arial" w:cs="Arial"/>
                <w:szCs w:val="24"/>
              </w:rPr>
            </w:pPr>
          </w:p>
        </w:tc>
      </w:tr>
      <w:tr w:rsidR="00781F3A" w:rsidRPr="00781F3A" w14:paraId="10A90EFF" w14:textId="77777777" w:rsidTr="5F7C689C">
        <w:tc>
          <w:tcPr>
            <w:tcW w:w="2653" w:type="pct"/>
            <w:vAlign w:val="center"/>
            <w:tcPrChange w:id="43" w:author="martins souza" w:date="2018-08-21T23:05:00Z">
              <w:tcPr>
                <w:tcW w:w="2653" w:type="pct"/>
              </w:tcPr>
            </w:tcPrChange>
          </w:tcPr>
          <w:p w14:paraId="2547C6EF" w14:textId="77777777" w:rsidR="00781F3A" w:rsidRPr="00FA1D5E" w:rsidRDefault="00781F3A">
            <w:pPr>
              <w:spacing w:line="360" w:lineRule="auto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Reunião do grupo: Rever e corrigir sistema, se necessário</w:t>
            </w:r>
          </w:p>
        </w:tc>
        <w:tc>
          <w:tcPr>
            <w:tcW w:w="789" w:type="pct"/>
            <w:vAlign w:val="center"/>
            <w:tcPrChange w:id="44" w:author="martins souza" w:date="2018-08-21T23:05:00Z">
              <w:tcPr>
                <w:tcW w:w="789" w:type="pct"/>
              </w:tcPr>
            </w:tcPrChange>
          </w:tcPr>
          <w:p w14:paraId="4DA78FD2" w14:textId="77777777" w:rsidR="00781F3A" w:rsidRPr="00FA1D5E" w:rsidRDefault="00781F3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28/09</w:t>
            </w:r>
          </w:p>
        </w:tc>
        <w:tc>
          <w:tcPr>
            <w:tcW w:w="710" w:type="pct"/>
            <w:vAlign w:val="center"/>
            <w:tcPrChange w:id="45" w:author="martins souza" w:date="2018-08-21T23:05:00Z">
              <w:tcPr>
                <w:tcW w:w="710" w:type="pct"/>
              </w:tcPr>
            </w:tcPrChange>
          </w:tcPr>
          <w:p w14:paraId="304552B1" w14:textId="77777777" w:rsidR="00781F3A" w:rsidRPr="00FA1D5E" w:rsidRDefault="00781F3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07/10</w:t>
            </w:r>
          </w:p>
        </w:tc>
        <w:tc>
          <w:tcPr>
            <w:tcW w:w="847" w:type="pct"/>
            <w:vAlign w:val="center"/>
            <w:tcPrChange w:id="46" w:author="martins souza" w:date="2018-08-21T23:05:00Z">
              <w:tcPr>
                <w:tcW w:w="847" w:type="pct"/>
              </w:tcPr>
            </w:tcPrChange>
          </w:tcPr>
          <w:p w14:paraId="6E821D40" w14:textId="4CF64D66" w:rsidR="00781F3A" w:rsidRPr="00FA1D5E" w:rsidRDefault="00C76D5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Todos</w:t>
            </w:r>
          </w:p>
        </w:tc>
      </w:tr>
      <w:tr w:rsidR="006C6F38" w:rsidRPr="00781F3A" w14:paraId="28CAF9EF" w14:textId="77777777" w:rsidTr="5F7C689C">
        <w:tc>
          <w:tcPr>
            <w:tcW w:w="2653" w:type="pct"/>
            <w:vAlign w:val="center"/>
            <w:tcPrChange w:id="47" w:author="martins souza" w:date="2018-08-21T23:05:00Z">
              <w:tcPr>
                <w:tcW w:w="2653" w:type="pct"/>
              </w:tcPr>
            </w:tcPrChange>
          </w:tcPr>
          <w:p w14:paraId="40B11218" w14:textId="77777777" w:rsidR="00781F3A" w:rsidRPr="00FA1D5E" w:rsidRDefault="00781F3A">
            <w:pPr>
              <w:spacing w:line="360" w:lineRule="auto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Entrega parcial do sistema</w:t>
            </w:r>
          </w:p>
        </w:tc>
        <w:tc>
          <w:tcPr>
            <w:tcW w:w="789" w:type="pct"/>
            <w:vAlign w:val="center"/>
            <w:tcPrChange w:id="48" w:author="martins souza" w:date="2018-08-21T23:05:00Z">
              <w:tcPr>
                <w:tcW w:w="789" w:type="pct"/>
              </w:tcPr>
            </w:tcPrChange>
          </w:tcPr>
          <w:p w14:paraId="64100B2B" w14:textId="77777777" w:rsidR="00781F3A" w:rsidRPr="00FA1D5E" w:rsidRDefault="00781F3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09/10</w:t>
            </w:r>
          </w:p>
        </w:tc>
        <w:tc>
          <w:tcPr>
            <w:tcW w:w="710" w:type="pct"/>
            <w:vAlign w:val="center"/>
            <w:tcPrChange w:id="49" w:author="martins souza" w:date="2018-08-21T23:05:00Z">
              <w:tcPr>
                <w:tcW w:w="710" w:type="pct"/>
              </w:tcPr>
            </w:tcPrChange>
          </w:tcPr>
          <w:p w14:paraId="56895267" w14:textId="77777777" w:rsidR="00781F3A" w:rsidRPr="00FA1D5E" w:rsidRDefault="00781F3A" w:rsidP="00FA1D5E">
            <w:pPr>
              <w:spacing w:line="360" w:lineRule="auto"/>
              <w:jc w:val="center"/>
              <w:rPr>
                <w:rFonts w:ascii="Arial" w:eastAsia="Arial" w:hAnsi="Arial" w:cs="Arial"/>
              </w:rPr>
            </w:pPr>
            <w:r w:rsidRPr="00FA1D5E">
              <w:rPr>
                <w:rFonts w:ascii="Arial" w:eastAsia="Arial" w:hAnsi="Arial" w:cs="Arial"/>
              </w:rPr>
              <w:t>09/10</w:t>
            </w:r>
          </w:p>
        </w:tc>
        <w:tc>
          <w:tcPr>
            <w:tcW w:w="847" w:type="pct"/>
            <w:vAlign w:val="center"/>
            <w:tcPrChange w:id="50" w:author="martins souza" w:date="2018-08-21T23:05:00Z">
              <w:tcPr>
                <w:tcW w:w="847" w:type="pct"/>
              </w:tcPr>
            </w:tcPrChange>
          </w:tcPr>
          <w:p w14:paraId="6D2B14D4" w14:textId="6078E81B" w:rsidR="00781F3A" w:rsidRPr="00FA1D5E" w:rsidRDefault="00781F3A" w:rsidP="00FA1D5E">
            <w:pPr>
              <w:spacing w:line="360" w:lineRule="auto"/>
              <w:jc w:val="center"/>
              <w:rPr>
                <w:rFonts w:ascii="Arial" w:hAnsi="Arial" w:cs="Arial"/>
                <w:szCs w:val="24"/>
              </w:rPr>
            </w:pPr>
          </w:p>
        </w:tc>
      </w:tr>
    </w:tbl>
    <w:p w14:paraId="40176021" w14:textId="77777777" w:rsidR="00B31308" w:rsidRPr="00492150" w:rsidRDefault="00B31308" w:rsidP="00076B52">
      <w:pPr>
        <w:spacing w:after="0" w:line="360" w:lineRule="auto"/>
        <w:rPr>
          <w:rFonts w:ascii="Arial" w:hAnsi="Arial" w:cs="Arial"/>
          <w:b/>
          <w:szCs w:val="24"/>
        </w:rPr>
      </w:pPr>
    </w:p>
    <w:p w14:paraId="5BCFA4C8" w14:textId="77777777" w:rsidR="005D3FD8" w:rsidRPr="00BC1C65" w:rsidRDefault="005D3FD8" w:rsidP="00BC1C65">
      <w:pPr>
        <w:spacing w:after="0" w:line="360" w:lineRule="auto"/>
        <w:rPr>
          <w:rFonts w:ascii="Arial" w:eastAsia="Arial" w:hAnsi="Arial" w:cs="Arial"/>
          <w:b/>
          <w:bCs/>
        </w:rPr>
      </w:pPr>
      <w:r w:rsidRPr="00BC1C65">
        <w:rPr>
          <w:rFonts w:ascii="Arial" w:eastAsia="Arial" w:hAnsi="Arial" w:cs="Arial"/>
          <w:b/>
          <w:bCs/>
        </w:rPr>
        <w:t>Histórico de Alterações</w:t>
      </w:r>
    </w:p>
    <w:tbl>
      <w:tblPr>
        <w:tblStyle w:val="Tabelacomgrade"/>
        <w:tblpPr w:leftFromText="141" w:rightFromText="141" w:vertAnchor="text" w:horzAnchor="margin" w:tblpY="48"/>
        <w:tblW w:w="5000" w:type="pct"/>
        <w:tblLook w:val="04A0" w:firstRow="1" w:lastRow="0" w:firstColumn="1" w:lastColumn="0" w:noHBand="0" w:noVBand="1"/>
        <w:tblPrChange w:id="51" w:author="martins souza" w:date="2018-08-21T23:05:00Z">
          <w:tblPr>
            <w:tblStyle w:val="Tabelacomgrade"/>
            <w:tblpPr w:leftFromText="141" w:rightFromText="141" w:vertAnchor="text" w:horzAnchor="margin" w:tblpY="48"/>
            <w:tblW w:w="5000" w:type="pct"/>
            <w:tblLook w:val="04A0" w:firstRow="1" w:lastRow="0" w:firstColumn="1" w:lastColumn="0" w:noHBand="0" w:noVBand="1"/>
          </w:tblPr>
        </w:tblPrChange>
      </w:tblPr>
      <w:tblGrid>
        <w:gridCol w:w="1935"/>
        <w:gridCol w:w="3206"/>
        <w:gridCol w:w="1412"/>
        <w:gridCol w:w="2734"/>
        <w:tblGridChange w:id="52">
          <w:tblGrid>
            <w:gridCol w:w="360"/>
            <w:gridCol w:w="360"/>
            <w:gridCol w:w="360"/>
            <w:gridCol w:w="360"/>
          </w:tblGrid>
        </w:tblGridChange>
      </w:tblGrid>
      <w:tr w:rsidR="005D3FD8" w:rsidRPr="00492150" w14:paraId="67592710" w14:textId="77777777" w:rsidTr="5F7C689C">
        <w:trPr>
          <w:trHeight w:val="411"/>
        </w:trPr>
        <w:tc>
          <w:tcPr>
            <w:tcW w:w="1042" w:type="pct"/>
            <w:vAlign w:val="center"/>
            <w:tcPrChange w:id="53" w:author="martins souza" w:date="2018-08-21T23:05:00Z">
              <w:tcPr>
                <w:tcW w:w="1042" w:type="pct"/>
              </w:tcPr>
            </w:tcPrChange>
          </w:tcPr>
          <w:p w14:paraId="47F181D8" w14:textId="77777777" w:rsidR="005D3FD8" w:rsidRPr="00BC1C65" w:rsidRDefault="005D3FD8">
            <w:pPr>
              <w:rPr>
                <w:rFonts w:ascii="Arial" w:eastAsia="Arial" w:hAnsi="Arial" w:cs="Arial"/>
                <w:b/>
                <w:bCs/>
              </w:rPr>
            </w:pPr>
            <w:r w:rsidRPr="00BC1C65">
              <w:rPr>
                <w:rFonts w:ascii="Arial" w:eastAsia="Arial" w:hAnsi="Arial" w:cs="Arial"/>
                <w:b/>
                <w:bCs/>
              </w:rPr>
              <w:t>Versão</w:t>
            </w:r>
          </w:p>
        </w:tc>
        <w:tc>
          <w:tcPr>
            <w:tcW w:w="1726" w:type="pct"/>
            <w:vAlign w:val="center"/>
            <w:tcPrChange w:id="54" w:author="martins souza" w:date="2018-08-21T23:05:00Z">
              <w:tcPr>
                <w:tcW w:w="1726" w:type="pct"/>
              </w:tcPr>
            </w:tcPrChange>
          </w:tcPr>
          <w:p w14:paraId="170F189C" w14:textId="77777777" w:rsidR="005D3FD8" w:rsidRPr="00BC1C65" w:rsidRDefault="005D3FD8">
            <w:pPr>
              <w:rPr>
                <w:rFonts w:ascii="Arial" w:eastAsia="Arial" w:hAnsi="Arial" w:cs="Arial"/>
                <w:b/>
                <w:bCs/>
              </w:rPr>
            </w:pPr>
            <w:r w:rsidRPr="00BC1C65">
              <w:rPr>
                <w:rFonts w:ascii="Arial" w:eastAsia="Arial" w:hAnsi="Arial" w:cs="Arial"/>
                <w:b/>
                <w:bCs/>
              </w:rPr>
              <w:t>Responsável</w:t>
            </w:r>
          </w:p>
        </w:tc>
        <w:tc>
          <w:tcPr>
            <w:tcW w:w="760" w:type="pct"/>
            <w:vAlign w:val="center"/>
            <w:tcPrChange w:id="55" w:author="martins souza" w:date="2018-08-21T23:05:00Z">
              <w:tcPr>
                <w:tcW w:w="760" w:type="pct"/>
              </w:tcPr>
            </w:tcPrChange>
          </w:tcPr>
          <w:p w14:paraId="392FC3AE" w14:textId="77777777" w:rsidR="005D3FD8" w:rsidRPr="00BC1C65" w:rsidRDefault="005D3FD8">
            <w:pPr>
              <w:rPr>
                <w:rFonts w:ascii="Arial" w:eastAsia="Arial" w:hAnsi="Arial" w:cs="Arial"/>
                <w:b/>
                <w:bCs/>
              </w:rPr>
            </w:pPr>
            <w:r w:rsidRPr="00BC1C65">
              <w:rPr>
                <w:rFonts w:ascii="Arial" w:eastAsia="Arial" w:hAnsi="Arial" w:cs="Arial"/>
                <w:b/>
                <w:bCs/>
              </w:rPr>
              <w:t>Data</w:t>
            </w:r>
          </w:p>
        </w:tc>
        <w:tc>
          <w:tcPr>
            <w:tcW w:w="1472" w:type="pct"/>
            <w:vAlign w:val="center"/>
            <w:tcPrChange w:id="56" w:author="martins souza" w:date="2018-08-21T23:05:00Z">
              <w:tcPr>
                <w:tcW w:w="1472" w:type="pct"/>
              </w:tcPr>
            </w:tcPrChange>
          </w:tcPr>
          <w:p w14:paraId="7872CE16" w14:textId="77777777" w:rsidR="005D3FD8" w:rsidRPr="00BC1C65" w:rsidRDefault="005D3FD8">
            <w:pPr>
              <w:rPr>
                <w:rFonts w:ascii="Arial" w:eastAsia="Arial" w:hAnsi="Arial" w:cs="Arial"/>
                <w:b/>
                <w:bCs/>
              </w:rPr>
            </w:pPr>
            <w:r w:rsidRPr="00BC1C65">
              <w:rPr>
                <w:rFonts w:ascii="Arial" w:eastAsia="Arial" w:hAnsi="Arial" w:cs="Arial"/>
                <w:b/>
                <w:bCs/>
              </w:rPr>
              <w:t>Alterações</w:t>
            </w:r>
          </w:p>
        </w:tc>
      </w:tr>
      <w:tr w:rsidR="00201081" w:rsidRPr="00492150" w14:paraId="580AC6F1" w14:textId="77777777" w:rsidTr="5F7C689C">
        <w:trPr>
          <w:trHeight w:val="411"/>
        </w:trPr>
        <w:tc>
          <w:tcPr>
            <w:tcW w:w="1042" w:type="pct"/>
            <w:vAlign w:val="center"/>
            <w:tcPrChange w:id="57" w:author="martins souza" w:date="2018-08-21T23:05:00Z">
              <w:tcPr>
                <w:tcW w:w="1042" w:type="pct"/>
              </w:tcPr>
            </w:tcPrChange>
          </w:tcPr>
          <w:p w14:paraId="41A4D1C5" w14:textId="77777777" w:rsidR="00201081" w:rsidRPr="00492150" w:rsidRDefault="00201081" w:rsidP="00201081">
            <w:pPr>
              <w:rPr>
                <w:rFonts w:ascii="Arial" w:hAnsi="Arial" w:cs="Arial"/>
                <w:b/>
                <w:szCs w:val="24"/>
              </w:rPr>
            </w:pPr>
          </w:p>
        </w:tc>
        <w:tc>
          <w:tcPr>
            <w:tcW w:w="1726" w:type="pct"/>
            <w:vAlign w:val="center"/>
            <w:tcPrChange w:id="58" w:author="martins souza" w:date="2018-08-21T23:05:00Z">
              <w:tcPr>
                <w:tcW w:w="1726" w:type="pct"/>
              </w:tcPr>
            </w:tcPrChange>
          </w:tcPr>
          <w:p w14:paraId="6B104B6E" w14:textId="77777777" w:rsidR="00201081" w:rsidRPr="00492150" w:rsidRDefault="00201081" w:rsidP="00201081">
            <w:pPr>
              <w:rPr>
                <w:rFonts w:ascii="Arial" w:hAnsi="Arial" w:cs="Arial"/>
                <w:b/>
                <w:szCs w:val="24"/>
              </w:rPr>
            </w:pPr>
          </w:p>
        </w:tc>
        <w:tc>
          <w:tcPr>
            <w:tcW w:w="760" w:type="pct"/>
            <w:vAlign w:val="center"/>
            <w:tcPrChange w:id="59" w:author="martins souza" w:date="2018-08-21T23:05:00Z">
              <w:tcPr>
                <w:tcW w:w="760" w:type="pct"/>
              </w:tcPr>
            </w:tcPrChange>
          </w:tcPr>
          <w:p w14:paraId="6B2AA522" w14:textId="77777777" w:rsidR="00201081" w:rsidRPr="00492150" w:rsidRDefault="00201081" w:rsidP="00201081">
            <w:pPr>
              <w:rPr>
                <w:rFonts w:ascii="Arial" w:hAnsi="Arial" w:cs="Arial"/>
                <w:b/>
                <w:szCs w:val="24"/>
              </w:rPr>
            </w:pPr>
          </w:p>
        </w:tc>
        <w:tc>
          <w:tcPr>
            <w:tcW w:w="1472" w:type="pct"/>
            <w:vAlign w:val="center"/>
            <w:tcPrChange w:id="60" w:author="martins souza" w:date="2018-08-21T23:05:00Z">
              <w:tcPr>
                <w:tcW w:w="1472" w:type="pct"/>
              </w:tcPr>
            </w:tcPrChange>
          </w:tcPr>
          <w:p w14:paraId="5E0DF206" w14:textId="77777777" w:rsidR="00201081" w:rsidRPr="00492150" w:rsidRDefault="00201081" w:rsidP="00201081">
            <w:pPr>
              <w:rPr>
                <w:rFonts w:ascii="Arial" w:hAnsi="Arial" w:cs="Arial"/>
                <w:b/>
                <w:szCs w:val="24"/>
              </w:rPr>
            </w:pPr>
          </w:p>
        </w:tc>
      </w:tr>
    </w:tbl>
    <w:p w14:paraId="1100FBE2" w14:textId="77777777" w:rsidR="002648FF" w:rsidRPr="00492150" w:rsidRDefault="002648FF" w:rsidP="00076B52">
      <w:pPr>
        <w:rPr>
          <w:rFonts w:ascii="Arial" w:hAnsi="Arial" w:cs="Arial"/>
          <w:szCs w:val="24"/>
        </w:rPr>
        <w:sectPr w:rsidR="002648FF" w:rsidRPr="00492150" w:rsidSect="009A2BB5">
          <w:headerReference w:type="default" r:id="rId16"/>
          <w:headerReference w:type="first" r:id="rId17"/>
          <w:footerReference w:type="first" r:id="rId18"/>
          <w:footnotePr>
            <w:numFmt w:val="chicago"/>
          </w:footnotePr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="Arial"/>
          <w:b w:val="0"/>
          <w:bCs w:val="0"/>
          <w:smallCaps w:val="0"/>
          <w:color w:val="auto"/>
          <w:sz w:val="22"/>
          <w:szCs w:val="24"/>
        </w:rPr>
        <w:id w:val="-95710983"/>
        <w:docPartObj>
          <w:docPartGallery w:val="Table of Contents"/>
          <w:docPartUnique/>
        </w:docPartObj>
      </w:sdtPr>
      <w:sdtEndPr>
        <w:rPr>
          <w:rFonts w:eastAsiaTheme="minorEastAsia"/>
          <w:sz w:val="24"/>
        </w:rPr>
      </w:sdtEndPr>
      <w:sdtContent>
        <w:p w14:paraId="6DCBD302" w14:textId="77777777" w:rsidR="00737D1B" w:rsidRPr="00C107A4" w:rsidRDefault="00737D1B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eastAsia="Arial" w:cs="Arial"/>
              <w:color w:val="auto"/>
              <w:rPrChange w:id="61" w:author="martins souza" w:date="2018-08-21T23:05:00Z">
                <w:rPr/>
              </w:rPrChange>
            </w:rPr>
          </w:pPr>
          <w:r w:rsidRPr="00BC1C65">
            <w:rPr>
              <w:color w:val="auto"/>
            </w:rPr>
            <w:t>Sumário</w:t>
          </w:r>
        </w:p>
        <w:p w14:paraId="3F6ADFA0" w14:textId="77777777" w:rsidR="00C32CA6" w:rsidRPr="008F7E18" w:rsidRDefault="00C32CA6" w:rsidP="00EC7815">
          <w:pPr>
            <w:jc w:val="center"/>
            <w:rPr>
              <w:rFonts w:ascii="Arial" w:hAnsi="Arial" w:cs="Arial"/>
              <w:sz w:val="24"/>
              <w:szCs w:val="24"/>
              <w:lang w:eastAsia="pt-BR"/>
            </w:rPr>
          </w:pPr>
        </w:p>
        <w:p w14:paraId="0211C62F" w14:textId="77777777" w:rsidR="008F7E18" w:rsidRPr="008F7E18" w:rsidRDefault="00B11286">
          <w:pPr>
            <w:pStyle w:val="Sumrio1"/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r w:rsidRPr="008F7E18">
            <w:rPr>
              <w:rFonts w:ascii="Arial" w:hAnsi="Arial" w:cs="Arial"/>
              <w:sz w:val="24"/>
              <w:szCs w:val="24"/>
            </w:rPr>
            <w:fldChar w:fldCharType="begin"/>
          </w:r>
          <w:r w:rsidR="00737D1B" w:rsidRPr="008F7E18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8F7E18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516499166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INTRODUÇÃO AO DOCUMENTO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_Toc516499166 \h </w:instrText>
            </w:r>
            <w:r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ECB05E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67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1.1.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TEMA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_Toc516499167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37084D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68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1.2.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 DO PROJETO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_Toc516499168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465002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69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1.3.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DELIMITAÇÃO DO PROBLEMA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_Toc516499169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7834FE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70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1.4.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JUSTIFICATIVA DA ESCOLHA DO TEMA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_Toc516499170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95CD11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71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1.5.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MÉTODO DO TRABALHO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_Toc516499171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E8C205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72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1.6.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ORGANIZAÇÃO DO TRABALHO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_Toc516499172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68002C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73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1.7.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GLOSSÁRIO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_Toc516499173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DB8753" w14:textId="77777777" w:rsidR="008F7E18" w:rsidRPr="008F7E18" w:rsidRDefault="00F5638E">
          <w:pPr>
            <w:pStyle w:val="Sumrio1"/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74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DESCRIÇÃO GERAL DO SISTEMA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_Toc516499174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E37834" w14:textId="77777777" w:rsidR="008F7E18" w:rsidRPr="008F7E18" w:rsidRDefault="00F5638E">
          <w:pPr>
            <w:pStyle w:val="Sumrio2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75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2.1. DESCRIÇÃO DO PROBLEMA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_Toc516499175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87693E" w14:textId="77777777" w:rsidR="008F7E18" w:rsidRPr="008F7E18" w:rsidRDefault="00F5638E">
          <w:pPr>
            <w:pStyle w:val="Sumrio2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76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2.2. OBJETIVO DO SISTEMA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_Toc516499176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DD16DC" w14:textId="77777777" w:rsidR="008F7E18" w:rsidRPr="008F7E18" w:rsidRDefault="00F5638E">
          <w:pPr>
            <w:pStyle w:val="Sumrio2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77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 PRINCIPAIS ENVOLVIDOS E SUAS CARACTERÍSTICAS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_Toc516499177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C2DDA0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78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2.3.1. USUÁRIOS DO SISTEMA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_Toc516499178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BD0596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79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2.3.2. DESENVOLVEDORES DO SISTEMA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_Toc516499179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C29C1" w14:textId="77777777" w:rsidR="008F7E18" w:rsidRPr="008F7E18" w:rsidRDefault="00F5638E">
          <w:pPr>
            <w:pStyle w:val="Sumrio2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80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2.4. REGRAS DE NEGÓCIO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_Toc516499180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2A97EB" w14:textId="77777777" w:rsidR="008F7E18" w:rsidRPr="008F7E18" w:rsidRDefault="00F5638E">
          <w:pPr>
            <w:pStyle w:val="Sumrio1"/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81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DO SISTEMA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_Toc516499181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3052A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82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2.1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FUNCIONAIS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_Toc516499182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B9DA39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83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RF01 – LOGIN DO SISTEMA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_Toc516499183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F59EDD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84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RF02 – CADASTRAR FUNCIONÁRIO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_Toc516499184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DC67A4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85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RF03 – CADASTRAR CLIENTE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_Toc516499185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80D2DF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86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RF04 – CADASTRAR PRODUTOS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_Toc516499186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269C1E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87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RF05 – ENTRADA NO ESTOQUE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_Toc516499187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16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3FDBF9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88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RF06 – GERAR “ORDEM DE SERVIÇO”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_Toc516499188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16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6DEB0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89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RF07 – CONCLUIR VENDA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_Toc516499189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F9C9E6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90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RF08 – GERAR RELATÓRIO DE VENDAS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_Toc516499190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C34CBA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91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RF09 – GERAR RELATÓRIO DE ESTOQUE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_Toc516499191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63630C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92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2.2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NÃO-FUNCIONAIS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_Toc516499192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DB975C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93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RNF01 – DESEMPENHO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_Toc516499193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4A494A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94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RNF02 – DISPONIBILIDADE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_Toc516499194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EA5D72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95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RNF03 – SEGURANÇA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_Toc516499195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0FB5C7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96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RNF04 – INTEROPERABILIDADE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_Toc516499196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BD8B8E" w14:textId="77777777" w:rsidR="00AC4050" w:rsidRDefault="00F5638E">
          <w:pPr>
            <w:pStyle w:val="Sumrio3"/>
            <w:tabs>
              <w:tab w:val="right" w:leader="dot" w:pos="9061"/>
            </w:tabs>
            <w:rPr>
              <w:rStyle w:val="Hyperlink"/>
              <w:rFonts w:ascii="Arial" w:hAnsi="Arial" w:cs="Arial"/>
              <w:noProof/>
              <w:sz w:val="24"/>
              <w:szCs w:val="24"/>
            </w:rPr>
            <w:sectPr w:rsidR="00AC4050" w:rsidSect="00421404">
              <w:headerReference w:type="default" r:id="rId19"/>
              <w:pgSz w:w="11906" w:h="16838"/>
              <w:pgMar w:top="1701" w:right="1134" w:bottom="1134" w:left="1701" w:header="709" w:footer="709" w:gutter="0"/>
              <w:cols w:space="708"/>
              <w:titlePg/>
              <w:docGrid w:linePitch="360"/>
            </w:sectPr>
          </w:pPr>
          <w:hyperlink w:anchor="_Toc516499197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RNF05 – USABILIDADE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_Toc516499197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22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9F8E97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98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RNF06 - COMPATIBILIDADE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_Toc516499198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22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2E260C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199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RNF07 – PADRÃO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_Toc516499199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22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76897A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00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RNF08 – TOLERÂNCIA A FALHAS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_Toc516499200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84F579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01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RNF09 – INTERNACIONALIZAÇÃO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_Toc516499201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C9E8DE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02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RNF10 – TESTABILIDADE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_Toc516499202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F7522F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03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RNF11 – SUPORTE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_Toc516499203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189E20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04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RNF12 – MANUTENIBILIDADE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_Toc516499204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7735A5" w14:textId="77777777" w:rsidR="008F7E18" w:rsidRPr="008F7E18" w:rsidRDefault="00F5638E">
          <w:pPr>
            <w:pStyle w:val="Sumrio3"/>
            <w:tabs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05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RNF13 – ANALISABILIDADE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_Toc516499205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51FD3E" w14:textId="77777777" w:rsidR="008F7E18" w:rsidRPr="008F7E18" w:rsidRDefault="00F5638E">
          <w:pPr>
            <w:pStyle w:val="Sumrio1"/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06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MODELAGEM DO SISTEMA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_Toc516499206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25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6D0892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07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3.1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DIAGRAMAS DE CASO DE USO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_Toc516499207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25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EE82BB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08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3.2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 DE CLASSE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_Toc516499208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34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1A3AE4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09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3.3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DIAGRAMAS DE SEQUÊNCIA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_Toc516499209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36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521970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10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3.4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DIAGRAMAS DE ATIVIDADES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_Toc516499210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38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A6CB03" w14:textId="77777777" w:rsidR="008F7E18" w:rsidRPr="008F7E18" w:rsidRDefault="00F5638E">
          <w:pPr>
            <w:pStyle w:val="Sumrio1"/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11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MODELAGEM DO BANCO DE DADOS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_Toc516499211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40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C6E617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12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MODELO CONCEITUAL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_Toc516499212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40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75DC73" w14:textId="77777777" w:rsidR="008F7E18" w:rsidRPr="008F7E18" w:rsidRDefault="00F5638E">
          <w:pPr>
            <w:pStyle w:val="Sumrio2"/>
            <w:tabs>
              <w:tab w:val="left" w:pos="880"/>
              <w:tab w:val="right" w:leader="dot" w:pos="9061"/>
            </w:tabs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13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4.2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MODELO LÓGICO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_Toc516499213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41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96D4F6" w14:textId="77777777" w:rsidR="008F7E18" w:rsidRPr="008F7E18" w:rsidRDefault="00F5638E">
          <w:pPr>
            <w:pStyle w:val="Sumrio1"/>
            <w:rPr>
              <w:rFonts w:ascii="Arial" w:hAnsi="Arial" w:cs="Arial"/>
              <w:noProof/>
              <w:sz w:val="24"/>
              <w:szCs w:val="24"/>
              <w:lang w:eastAsia="pt-BR"/>
            </w:rPr>
          </w:pPr>
          <w:hyperlink w:anchor="_Toc516499214" w:history="1"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5</w:t>
            </w:r>
            <w:r w:rsidR="008F7E18" w:rsidRPr="008F7E18">
              <w:rPr>
                <w:rFonts w:ascii="Arial" w:hAnsi="Arial" w:cs="Arial"/>
                <w:noProof/>
                <w:sz w:val="24"/>
                <w:szCs w:val="24"/>
                <w:lang w:eastAsia="pt-BR"/>
              </w:rPr>
              <w:tab/>
            </w:r>
            <w:r w:rsidR="008F7E18" w:rsidRPr="008F7E1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PROTÓTIPO DO SISTEMA</w:t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_Toc516499214 \h </w:instrTex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F7E18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t>42</w:t>
            </w:r>
            <w:r w:rsidR="00B11286" w:rsidRPr="008F7E1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4A925" w14:textId="77777777" w:rsidR="00737D1B" w:rsidRPr="00492150" w:rsidRDefault="00B11286" w:rsidP="00EC7815">
          <w:pPr>
            <w:jc w:val="center"/>
            <w:rPr>
              <w:rFonts w:ascii="Arial" w:hAnsi="Arial" w:cs="Arial"/>
            </w:rPr>
          </w:pPr>
          <w:r w:rsidRPr="008F7E18">
            <w:rPr>
              <w:rFonts w:ascii="Arial" w:hAnsi="Arial" w:cs="Arial"/>
              <w:bCs/>
              <w:sz w:val="24"/>
              <w:szCs w:val="24"/>
            </w:rPr>
            <w:fldChar w:fldCharType="end"/>
          </w:r>
        </w:p>
      </w:sdtContent>
    </w:sdt>
    <w:p w14:paraId="0B89F119" w14:textId="77777777" w:rsidR="003D753B" w:rsidRPr="00492150" w:rsidRDefault="003D753B">
      <w:pPr>
        <w:rPr>
          <w:rFonts w:ascii="Arial" w:hAnsi="Arial" w:cs="Arial"/>
          <w:sz w:val="28"/>
          <w:szCs w:val="28"/>
        </w:rPr>
        <w:sectPr w:rsidR="003D753B" w:rsidRPr="00492150" w:rsidSect="00421404">
          <w:footerReference w:type="first" r:id="rId20"/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14:paraId="45F2FAEA" w14:textId="77777777" w:rsidR="00FB4F06" w:rsidRPr="00C107A4" w:rsidRDefault="000B2CE1">
      <w:pPr>
        <w:pStyle w:val="Ttulo1"/>
        <w:rPr>
          <w:rFonts w:eastAsia="Arial" w:cs="Arial"/>
          <w:rPrChange w:id="62" w:author="martins souza" w:date="2018-08-21T23:05:00Z">
            <w:rPr/>
          </w:rPrChange>
        </w:rPr>
      </w:pPr>
      <w:bookmarkStart w:id="63" w:name="_Toc493382521"/>
      <w:bookmarkStart w:id="64" w:name="_Toc516499166"/>
      <w:r w:rsidRPr="00BC1C65">
        <w:lastRenderedPageBreak/>
        <w:t>INTRODUÇÃO AO DOCUMENTO</w:t>
      </w:r>
      <w:bookmarkEnd w:id="63"/>
      <w:bookmarkEnd w:id="64"/>
    </w:p>
    <w:p w14:paraId="1590AAA4" w14:textId="77777777" w:rsidR="000B2CE1" w:rsidRPr="00492150" w:rsidRDefault="000B2CE1" w:rsidP="000B2CE1">
      <w:pPr>
        <w:rPr>
          <w:rFonts w:ascii="Arial" w:hAnsi="Arial" w:cs="Arial"/>
        </w:rPr>
      </w:pPr>
    </w:p>
    <w:p w14:paraId="69EF21EE" w14:textId="77777777" w:rsidR="00DC69CD" w:rsidRPr="00BC1C65" w:rsidRDefault="00DC69CD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É perceptível que as empresas de óticas lidam com um grande percentual do mercado consumidor e têm um alto nível de administração. Em uma ótica é possível realizar vendas, fabricação de óculos ou beneficiar lentes de acordo com especificações médicas, além disso, podem realizar a montagem de óculos solares. Muitos desses estabelecimentos possuem um laboratório próprio ou terceirizam o serviço em um laboratório legalizado e especializado. Em vista disso, torna-se fundamental que uma empresa de óticas adote um sistema de computação que lide com esses processos de modo eficiente, visando simplificar as atividades dos serviços prestados e fazer uma gestão inteligente da empresa.</w:t>
      </w:r>
    </w:p>
    <w:p w14:paraId="15F584D3" w14:textId="77777777" w:rsidR="00B362CE" w:rsidRPr="00BC1C65" w:rsidRDefault="00DC69CD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 de “Gestão de óticas”, proposto neste projeto, em sua primeira versão, pretende atender às necessidades básicas para otimização da gestão operacional, administrativa, fiscal e gerenciais em suas atividades simples, tais como: cadastro de clientes, </w:t>
      </w:r>
      <w:r w:rsidR="00AF5072" w:rsidRPr="00BC1C65">
        <w:rPr>
          <w:rFonts w:ascii="Arial" w:eastAsia="Arial" w:hAnsi="Arial" w:cs="Arial"/>
          <w:sz w:val="24"/>
          <w:szCs w:val="24"/>
        </w:rPr>
        <w:t>Ordens de Serviço</w:t>
      </w:r>
      <w:r w:rsidRPr="00BC1C65">
        <w:rPr>
          <w:rFonts w:ascii="Arial" w:eastAsia="Arial" w:hAnsi="Arial" w:cs="Arial"/>
          <w:sz w:val="24"/>
          <w:szCs w:val="24"/>
        </w:rPr>
        <w:t>; control</w:t>
      </w:r>
      <w:r w:rsidR="00FF671D" w:rsidRPr="00BC1C65">
        <w:rPr>
          <w:rFonts w:ascii="Arial" w:eastAsia="Arial" w:hAnsi="Arial" w:cs="Arial"/>
          <w:sz w:val="24"/>
          <w:szCs w:val="24"/>
        </w:rPr>
        <w:t>e de receitas</w:t>
      </w:r>
      <w:r w:rsidRPr="00BC1C65">
        <w:rPr>
          <w:rFonts w:ascii="Arial" w:eastAsia="Arial" w:hAnsi="Arial" w:cs="Arial"/>
          <w:sz w:val="24"/>
          <w:szCs w:val="24"/>
        </w:rPr>
        <w:t>, pacientes e vendas; envio de SMS</w:t>
      </w:r>
      <w:r w:rsidR="005511DA" w:rsidRPr="00BC1C65">
        <w:rPr>
          <w:rFonts w:ascii="Arial" w:eastAsia="Arial" w:hAnsi="Arial" w:cs="Arial"/>
          <w:sz w:val="24"/>
          <w:szCs w:val="24"/>
        </w:rPr>
        <w:t>; relatórios</w:t>
      </w:r>
      <w:r w:rsidRPr="00BC1C65">
        <w:rPr>
          <w:rFonts w:ascii="Arial" w:eastAsia="Arial" w:hAnsi="Arial" w:cs="Arial"/>
          <w:sz w:val="24"/>
          <w:szCs w:val="24"/>
        </w:rPr>
        <w:t xml:space="preserve">; dentre outras funcionalidades que podem ser </w:t>
      </w:r>
      <w:r w:rsidR="00AF5072" w:rsidRPr="00BC1C65">
        <w:rPr>
          <w:rFonts w:ascii="Arial" w:eastAsia="Arial" w:hAnsi="Arial" w:cs="Arial"/>
          <w:sz w:val="24"/>
          <w:szCs w:val="24"/>
        </w:rPr>
        <w:t>implementadas</w:t>
      </w:r>
      <w:r w:rsidRPr="00BC1C65">
        <w:rPr>
          <w:rFonts w:ascii="Arial" w:eastAsia="Arial" w:hAnsi="Arial" w:cs="Arial"/>
          <w:sz w:val="24"/>
          <w:szCs w:val="24"/>
        </w:rPr>
        <w:t xml:space="preserve"> no decorrer do desenvolvimento do projeto apresentado no presente documento.</w:t>
      </w:r>
    </w:p>
    <w:p w14:paraId="06F55292" w14:textId="77777777" w:rsidR="00DC69CD" w:rsidRPr="00492150" w:rsidRDefault="00DC69CD" w:rsidP="00DC69CD">
      <w:pPr>
        <w:spacing w:after="0" w:line="360" w:lineRule="auto"/>
        <w:ind w:firstLine="709"/>
        <w:rPr>
          <w:rFonts w:ascii="Arial" w:hAnsi="Arial" w:cs="Arial"/>
          <w:sz w:val="28"/>
          <w:szCs w:val="28"/>
        </w:rPr>
      </w:pPr>
    </w:p>
    <w:p w14:paraId="0C6D5C32" w14:textId="77777777" w:rsidR="00362446" w:rsidRPr="00C107A4" w:rsidRDefault="00446C28">
      <w:pPr>
        <w:pStyle w:val="Ttulo2"/>
        <w:numPr>
          <w:ilvl w:val="1"/>
          <w:numId w:val="1"/>
        </w:numPr>
        <w:spacing w:before="0" w:line="360" w:lineRule="auto"/>
        <w:rPr>
          <w:rFonts w:eastAsia="Arial" w:cs="Arial"/>
          <w:rPrChange w:id="65" w:author="martins souza" w:date="2018-08-21T23:05:00Z">
            <w:rPr/>
          </w:rPrChange>
        </w:rPr>
        <w:pPrChange w:id="66" w:author="martins souza" w:date="2018-08-21T23:05:00Z">
          <w:pPr>
            <w:pStyle w:val="Ttulo2"/>
            <w:numPr>
              <w:numId w:val="1"/>
            </w:numPr>
            <w:ind w:left="792" w:hanging="432"/>
          </w:pPr>
        </w:pPrChange>
      </w:pPr>
      <w:bookmarkStart w:id="67" w:name="_Toc493382522"/>
      <w:bookmarkStart w:id="68" w:name="_Toc516499167"/>
      <w:r w:rsidRPr="00BC1C65">
        <w:t>TEMA</w:t>
      </w:r>
      <w:bookmarkEnd w:id="67"/>
      <w:bookmarkEnd w:id="68"/>
      <w:r w:rsidRPr="5F7C689C">
        <w:rPr>
          <w:rFonts w:eastAsia="Arial" w:cs="Arial"/>
        </w:rPr>
        <w:t xml:space="preserve"> </w:t>
      </w:r>
    </w:p>
    <w:p w14:paraId="5A76A3A2" w14:textId="77777777" w:rsidR="00BA6CC0" w:rsidRPr="00492150" w:rsidRDefault="00BA6CC0" w:rsidP="00BA6CC0">
      <w:pPr>
        <w:rPr>
          <w:rFonts w:ascii="Arial" w:hAnsi="Arial" w:cs="Arial"/>
        </w:rPr>
      </w:pPr>
    </w:p>
    <w:p w14:paraId="147063E8" w14:textId="77777777" w:rsidR="00446C28" w:rsidRPr="00BC1C65" w:rsidRDefault="00446C28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tema do projeto é um software </w:t>
      </w:r>
      <w:r w:rsidR="0096348D" w:rsidRPr="00BC1C65">
        <w:rPr>
          <w:rFonts w:ascii="Arial" w:eastAsia="Arial" w:hAnsi="Arial" w:cs="Arial"/>
          <w:sz w:val="24"/>
          <w:szCs w:val="24"/>
        </w:rPr>
        <w:t>para</w:t>
      </w:r>
      <w:r w:rsidRPr="00BC1C65">
        <w:rPr>
          <w:rFonts w:ascii="Arial" w:eastAsia="Arial" w:hAnsi="Arial" w:cs="Arial"/>
          <w:sz w:val="24"/>
          <w:szCs w:val="24"/>
        </w:rPr>
        <w:t xml:space="preserve"> gestão </w:t>
      </w:r>
      <w:r w:rsidR="00DC69CD" w:rsidRPr="00BC1C65">
        <w:rPr>
          <w:rFonts w:ascii="Arial" w:eastAsia="Arial" w:hAnsi="Arial" w:cs="Arial"/>
          <w:sz w:val="24"/>
          <w:szCs w:val="24"/>
        </w:rPr>
        <w:t xml:space="preserve">de </w:t>
      </w:r>
      <w:r w:rsidR="00DD7C10" w:rsidRPr="00BC1C65">
        <w:rPr>
          <w:rFonts w:ascii="Arial" w:eastAsia="Arial" w:hAnsi="Arial" w:cs="Arial"/>
          <w:sz w:val="24"/>
          <w:szCs w:val="24"/>
        </w:rPr>
        <w:t xml:space="preserve">vendas em </w:t>
      </w:r>
      <w:r w:rsidR="00DC69CD" w:rsidRPr="00BC1C65">
        <w:rPr>
          <w:rFonts w:ascii="Arial" w:eastAsia="Arial" w:hAnsi="Arial" w:cs="Arial"/>
          <w:sz w:val="24"/>
          <w:szCs w:val="24"/>
        </w:rPr>
        <w:t>óticas</w:t>
      </w:r>
      <w:r w:rsidR="0096348D" w:rsidRPr="00BC1C65">
        <w:rPr>
          <w:rFonts w:ascii="Arial" w:eastAsia="Arial" w:hAnsi="Arial" w:cs="Arial"/>
          <w:sz w:val="24"/>
          <w:szCs w:val="24"/>
        </w:rPr>
        <w:t>.</w:t>
      </w:r>
    </w:p>
    <w:p w14:paraId="36B57DE5" w14:textId="77777777" w:rsidR="00BA6CC0" w:rsidRPr="00492150" w:rsidRDefault="00BA6CC0" w:rsidP="00BA6CC0">
      <w:pPr>
        <w:spacing w:after="0" w:line="360" w:lineRule="auto"/>
        <w:ind w:firstLine="709"/>
        <w:rPr>
          <w:rFonts w:ascii="Arial" w:hAnsi="Arial" w:cs="Arial"/>
        </w:rPr>
      </w:pPr>
    </w:p>
    <w:p w14:paraId="6BAB8006" w14:textId="77777777" w:rsidR="00446C28" w:rsidRPr="00C107A4" w:rsidRDefault="00FD137A" w:rsidP="00F5638E">
      <w:pPr>
        <w:pStyle w:val="Ttulo2"/>
        <w:numPr>
          <w:ilvl w:val="1"/>
          <w:numId w:val="1"/>
        </w:numPr>
        <w:rPr>
          <w:rFonts w:eastAsia="Arial" w:cs="Arial"/>
          <w:rPrChange w:id="69" w:author="martins souza" w:date="2018-08-21T23:05:00Z">
            <w:rPr/>
          </w:rPrChange>
        </w:rPr>
      </w:pPr>
      <w:bookmarkStart w:id="70" w:name="_Toc493382523"/>
      <w:bookmarkStart w:id="71" w:name="_Toc516499168"/>
      <w:r w:rsidRPr="00BC1C65">
        <w:t>OBJETIVO DO PROJETO</w:t>
      </w:r>
      <w:bookmarkEnd w:id="70"/>
      <w:bookmarkEnd w:id="71"/>
    </w:p>
    <w:p w14:paraId="2D5B4B1C" w14:textId="77777777" w:rsidR="00BA6CC0" w:rsidRPr="00492150" w:rsidRDefault="00BA6CC0" w:rsidP="00BA6CC0">
      <w:pPr>
        <w:rPr>
          <w:rFonts w:ascii="Arial" w:hAnsi="Arial" w:cs="Arial"/>
        </w:rPr>
      </w:pPr>
    </w:p>
    <w:p w14:paraId="225D3E6D" w14:textId="66E53F8C" w:rsidR="00653732" w:rsidRPr="00FA1D5E" w:rsidRDefault="00653732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FA1D5E">
        <w:rPr>
          <w:rFonts w:ascii="Arial" w:eastAsia="Arial" w:hAnsi="Arial" w:cs="Arial"/>
          <w:sz w:val="24"/>
          <w:szCs w:val="24"/>
        </w:rPr>
        <w:t xml:space="preserve">Este trabalho tem por objetivo o desenvolvimento de uma solução de gestão de </w:t>
      </w:r>
      <w:r w:rsidR="00221E14" w:rsidRPr="00FA1D5E">
        <w:rPr>
          <w:rFonts w:ascii="Arial" w:eastAsia="Arial" w:hAnsi="Arial" w:cs="Arial"/>
          <w:sz w:val="24"/>
          <w:szCs w:val="24"/>
        </w:rPr>
        <w:t xml:space="preserve">vendas de </w:t>
      </w:r>
      <w:r w:rsidRPr="00FA1D5E">
        <w:rPr>
          <w:rFonts w:ascii="Arial" w:eastAsia="Arial" w:hAnsi="Arial" w:cs="Arial"/>
          <w:sz w:val="24"/>
          <w:szCs w:val="24"/>
        </w:rPr>
        <w:t>lojas de ótica</w:t>
      </w:r>
      <w:r w:rsidR="00221E14" w:rsidRPr="00FA1D5E">
        <w:rPr>
          <w:rFonts w:ascii="Arial" w:eastAsia="Arial" w:hAnsi="Arial" w:cs="Arial"/>
          <w:sz w:val="24"/>
          <w:szCs w:val="24"/>
        </w:rPr>
        <w:t>s</w:t>
      </w:r>
      <w:r w:rsidR="00530DE7" w:rsidRPr="00FA1D5E">
        <w:rPr>
          <w:rFonts w:ascii="Arial" w:eastAsia="Arial" w:hAnsi="Arial" w:cs="Arial"/>
          <w:sz w:val="24"/>
          <w:szCs w:val="24"/>
        </w:rPr>
        <w:t>.</w:t>
      </w:r>
    </w:p>
    <w:p w14:paraId="6E30997C" w14:textId="77777777" w:rsidR="00221E14" w:rsidRPr="00492150" w:rsidRDefault="00221E14" w:rsidP="00653732">
      <w:pPr>
        <w:spacing w:after="0" w:line="360" w:lineRule="auto"/>
        <w:ind w:firstLine="709"/>
        <w:rPr>
          <w:rFonts w:ascii="Arial" w:hAnsi="Arial" w:cs="Arial"/>
          <w:sz w:val="28"/>
          <w:szCs w:val="28"/>
        </w:rPr>
      </w:pPr>
    </w:p>
    <w:p w14:paraId="597D2B99" w14:textId="77777777" w:rsidR="00B362CE" w:rsidRPr="00C107A4" w:rsidRDefault="006F790D">
      <w:pPr>
        <w:pStyle w:val="Ttulo2"/>
        <w:numPr>
          <w:ilvl w:val="1"/>
          <w:numId w:val="1"/>
        </w:numPr>
        <w:spacing w:before="0" w:line="360" w:lineRule="auto"/>
        <w:rPr>
          <w:rFonts w:eastAsia="Arial" w:cs="Arial"/>
          <w:rPrChange w:id="72" w:author="martins souza" w:date="2018-08-21T23:05:00Z">
            <w:rPr/>
          </w:rPrChange>
        </w:rPr>
        <w:pPrChange w:id="73" w:author="martins souza" w:date="2018-08-21T23:05:00Z">
          <w:pPr>
            <w:pStyle w:val="Ttulo2"/>
            <w:numPr>
              <w:numId w:val="1"/>
            </w:numPr>
            <w:ind w:left="792" w:hanging="432"/>
          </w:pPr>
        </w:pPrChange>
      </w:pPr>
      <w:r w:rsidRPr="5F7C689C">
        <w:rPr>
          <w:rFonts w:eastAsia="Arial" w:cs="Arial"/>
        </w:rPr>
        <w:t xml:space="preserve"> </w:t>
      </w:r>
      <w:bookmarkStart w:id="74" w:name="_Toc493382524"/>
      <w:bookmarkStart w:id="75" w:name="_Toc516499169"/>
      <w:r w:rsidRPr="00BC1C65">
        <w:t>DELIMITAÇÃO DO PROBLEMA</w:t>
      </w:r>
      <w:bookmarkEnd w:id="74"/>
      <w:bookmarkEnd w:id="75"/>
    </w:p>
    <w:p w14:paraId="31FE68AC" w14:textId="77777777" w:rsidR="006F790D" w:rsidRPr="00492150" w:rsidRDefault="006F790D" w:rsidP="006F790D">
      <w:pPr>
        <w:spacing w:after="0" w:line="360" w:lineRule="auto"/>
        <w:ind w:firstLine="709"/>
        <w:rPr>
          <w:rFonts w:ascii="Arial" w:hAnsi="Arial" w:cs="Arial"/>
        </w:rPr>
      </w:pPr>
    </w:p>
    <w:p w14:paraId="08024B08" w14:textId="77777777" w:rsidR="006F790D" w:rsidRPr="00BC1C65" w:rsidRDefault="006F790D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A proposta do projeto é demonstrar a viabilidade de </w:t>
      </w:r>
      <w:r w:rsidR="00BD2408" w:rsidRPr="00BC1C65">
        <w:rPr>
          <w:rFonts w:ascii="Arial" w:eastAsia="Arial" w:hAnsi="Arial" w:cs="Arial"/>
          <w:sz w:val="24"/>
          <w:szCs w:val="24"/>
        </w:rPr>
        <w:t>gerenciar e controlar</w:t>
      </w:r>
      <w:r w:rsidRPr="00BC1C65">
        <w:rPr>
          <w:rFonts w:ascii="Arial" w:eastAsia="Arial" w:hAnsi="Arial" w:cs="Arial"/>
          <w:sz w:val="24"/>
          <w:szCs w:val="24"/>
        </w:rPr>
        <w:t xml:space="preserve">, remotamente, </w:t>
      </w:r>
      <w:r w:rsidR="00BD2408" w:rsidRPr="00BC1C65">
        <w:rPr>
          <w:rFonts w:ascii="Arial" w:eastAsia="Arial" w:hAnsi="Arial" w:cs="Arial"/>
          <w:sz w:val="24"/>
          <w:szCs w:val="24"/>
        </w:rPr>
        <w:t xml:space="preserve">as </w:t>
      </w:r>
      <w:r w:rsidR="00221E14" w:rsidRPr="00BC1C65">
        <w:rPr>
          <w:rFonts w:ascii="Arial" w:eastAsia="Arial" w:hAnsi="Arial" w:cs="Arial"/>
          <w:sz w:val="24"/>
          <w:szCs w:val="24"/>
        </w:rPr>
        <w:t>vendas</w:t>
      </w:r>
      <w:r w:rsidR="00BD2408" w:rsidRPr="00BC1C65">
        <w:rPr>
          <w:rFonts w:ascii="Arial" w:eastAsia="Arial" w:hAnsi="Arial" w:cs="Arial"/>
          <w:sz w:val="24"/>
          <w:szCs w:val="24"/>
        </w:rPr>
        <w:t xml:space="preserve"> de uma </w:t>
      </w:r>
      <w:r w:rsidR="00677C4B" w:rsidRPr="00BC1C65">
        <w:rPr>
          <w:rFonts w:ascii="Arial" w:eastAsia="Arial" w:hAnsi="Arial" w:cs="Arial"/>
          <w:sz w:val="24"/>
          <w:szCs w:val="24"/>
        </w:rPr>
        <w:t>loja de ótica</w:t>
      </w:r>
      <w:r w:rsidR="00221E14" w:rsidRPr="00BC1C65">
        <w:rPr>
          <w:rFonts w:ascii="Arial" w:eastAsia="Arial" w:hAnsi="Arial" w:cs="Arial"/>
          <w:sz w:val="24"/>
          <w:szCs w:val="24"/>
        </w:rPr>
        <w:t>s</w:t>
      </w:r>
      <w:r w:rsidR="00BD2408" w:rsidRPr="00BC1C65">
        <w:rPr>
          <w:rFonts w:ascii="Arial" w:eastAsia="Arial" w:hAnsi="Arial" w:cs="Arial"/>
          <w:sz w:val="24"/>
          <w:szCs w:val="24"/>
        </w:rPr>
        <w:t>, tendo acesso às ferramentas básicas</w:t>
      </w:r>
      <w:r w:rsidRPr="00BC1C65">
        <w:rPr>
          <w:rFonts w:ascii="Arial" w:eastAsia="Arial" w:hAnsi="Arial" w:cs="Arial"/>
          <w:sz w:val="24"/>
          <w:szCs w:val="24"/>
        </w:rPr>
        <w:t xml:space="preserve">. Nesse contexto, o sistema apresenta uma interface simples, para que </w:t>
      </w:r>
      <w:r w:rsidR="00BD2408" w:rsidRPr="00BC1C65">
        <w:rPr>
          <w:rFonts w:ascii="Arial" w:eastAsia="Arial" w:hAnsi="Arial" w:cs="Arial"/>
          <w:sz w:val="24"/>
          <w:szCs w:val="24"/>
        </w:rPr>
        <w:t>o usuário te</w:t>
      </w:r>
      <w:r w:rsidR="00BD2408" w:rsidRPr="00BC1C65">
        <w:rPr>
          <w:rFonts w:ascii="Arial" w:eastAsia="Arial" w:hAnsi="Arial" w:cs="Arial"/>
          <w:sz w:val="24"/>
          <w:szCs w:val="24"/>
        </w:rPr>
        <w:lastRenderedPageBreak/>
        <w:t>nha uma melhor interação com o sistema</w:t>
      </w:r>
      <w:r w:rsidRPr="00BC1C65">
        <w:rPr>
          <w:rFonts w:ascii="Arial" w:eastAsia="Arial" w:hAnsi="Arial" w:cs="Arial"/>
          <w:sz w:val="24"/>
          <w:szCs w:val="24"/>
        </w:rPr>
        <w:t xml:space="preserve">. </w:t>
      </w:r>
      <w:r w:rsidR="00221E14" w:rsidRPr="00BC1C65">
        <w:rPr>
          <w:rFonts w:ascii="Arial" w:eastAsia="Arial" w:hAnsi="Arial" w:cs="Arial"/>
          <w:sz w:val="24"/>
          <w:szCs w:val="24"/>
        </w:rPr>
        <w:t xml:space="preserve">Assim, o </w:t>
      </w:r>
      <w:r w:rsidRPr="00BC1C65">
        <w:rPr>
          <w:rFonts w:ascii="Arial" w:eastAsia="Arial" w:hAnsi="Arial" w:cs="Arial"/>
          <w:sz w:val="24"/>
          <w:szCs w:val="24"/>
        </w:rPr>
        <w:t xml:space="preserve">presente projeto, proporcionará ao usuário final a praticidade </w:t>
      </w:r>
      <w:r w:rsidR="00BD2408" w:rsidRPr="00BC1C65">
        <w:rPr>
          <w:rFonts w:ascii="Arial" w:eastAsia="Arial" w:hAnsi="Arial" w:cs="Arial"/>
          <w:sz w:val="24"/>
          <w:szCs w:val="24"/>
        </w:rPr>
        <w:t xml:space="preserve">de realizar e acompanhar todos os procedimentos pertinentes à uma </w:t>
      </w:r>
      <w:r w:rsidR="00677C4B" w:rsidRPr="00BC1C65">
        <w:rPr>
          <w:rFonts w:ascii="Arial" w:eastAsia="Arial" w:hAnsi="Arial" w:cs="Arial"/>
          <w:sz w:val="24"/>
          <w:szCs w:val="24"/>
        </w:rPr>
        <w:t>loja de ótica</w:t>
      </w:r>
      <w:r w:rsidR="00BD2408" w:rsidRPr="00BC1C65">
        <w:rPr>
          <w:rFonts w:ascii="Arial" w:eastAsia="Arial" w:hAnsi="Arial" w:cs="Arial"/>
          <w:sz w:val="24"/>
          <w:szCs w:val="24"/>
        </w:rPr>
        <w:t xml:space="preserve"> sem a necessid</w:t>
      </w:r>
      <w:r w:rsidR="00AF5072" w:rsidRPr="00BC1C65">
        <w:rPr>
          <w:rFonts w:ascii="Arial" w:eastAsia="Arial" w:hAnsi="Arial" w:cs="Arial"/>
          <w:sz w:val="24"/>
          <w:szCs w:val="24"/>
        </w:rPr>
        <w:t>ade de acúmulos de papeis</w:t>
      </w:r>
      <w:r w:rsidR="00BD2408" w:rsidRPr="00BC1C65">
        <w:rPr>
          <w:rFonts w:ascii="Arial" w:eastAsia="Arial" w:hAnsi="Arial" w:cs="Arial"/>
          <w:sz w:val="24"/>
          <w:szCs w:val="24"/>
        </w:rPr>
        <w:t>, uma vez que, as atividades serão feitas através d</w:t>
      </w:r>
      <w:r w:rsidR="00842CCC" w:rsidRPr="00BC1C65">
        <w:rPr>
          <w:rFonts w:ascii="Arial" w:eastAsia="Arial" w:hAnsi="Arial" w:cs="Arial"/>
          <w:sz w:val="24"/>
          <w:szCs w:val="24"/>
        </w:rPr>
        <w:t>e um sistema computacional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5B051C64" w14:textId="77777777" w:rsidR="00B362CE" w:rsidRPr="00492150" w:rsidRDefault="00B362CE" w:rsidP="00B362CE">
      <w:pPr>
        <w:rPr>
          <w:rFonts w:ascii="Arial" w:hAnsi="Arial" w:cs="Arial"/>
          <w:sz w:val="28"/>
          <w:szCs w:val="28"/>
        </w:rPr>
      </w:pPr>
    </w:p>
    <w:p w14:paraId="6E1F01CA" w14:textId="77777777" w:rsidR="005E76B6" w:rsidRPr="00C107A4" w:rsidRDefault="005E76B6">
      <w:pPr>
        <w:pStyle w:val="Ttulo2"/>
        <w:numPr>
          <w:ilvl w:val="1"/>
          <w:numId w:val="1"/>
        </w:numPr>
        <w:spacing w:before="0" w:line="360" w:lineRule="auto"/>
        <w:rPr>
          <w:rFonts w:eastAsia="Arial" w:cs="Arial"/>
          <w:rPrChange w:id="76" w:author="martins souza" w:date="2018-08-21T23:05:00Z">
            <w:rPr/>
          </w:rPrChange>
        </w:rPr>
        <w:pPrChange w:id="77" w:author="martins souza" w:date="2018-08-21T23:05:00Z">
          <w:pPr>
            <w:pStyle w:val="Ttulo2"/>
            <w:numPr>
              <w:numId w:val="1"/>
            </w:numPr>
            <w:ind w:left="792" w:hanging="432"/>
          </w:pPr>
        </w:pPrChange>
      </w:pPr>
      <w:bookmarkStart w:id="78" w:name="_Toc493382525"/>
      <w:bookmarkStart w:id="79" w:name="_Toc516499170"/>
      <w:r w:rsidRPr="00BC1C65">
        <w:t>JUSTIFICATIVA DA ESCOLHA DO TEMA</w:t>
      </w:r>
      <w:bookmarkEnd w:id="78"/>
      <w:bookmarkEnd w:id="79"/>
    </w:p>
    <w:p w14:paraId="36949DF1" w14:textId="77777777" w:rsidR="005E76B6" w:rsidRPr="00492150" w:rsidRDefault="005E76B6" w:rsidP="005E76B6">
      <w:pPr>
        <w:spacing w:after="0" w:line="360" w:lineRule="auto"/>
        <w:ind w:firstLine="709"/>
        <w:rPr>
          <w:rFonts w:ascii="Arial" w:hAnsi="Arial" w:cs="Arial"/>
        </w:rPr>
      </w:pPr>
    </w:p>
    <w:p w14:paraId="7E7BEE41" w14:textId="77777777" w:rsidR="00B247EE" w:rsidRPr="00BC1C65" w:rsidRDefault="00B247EE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A definição do tema deste projeto é justificada a partir do crescimento e emersão constante da sociedade, combinada com as novas tecnologias e recursos gratuitos, bem como fontes de conhecimento distribuídas pela rede de internet. Além de ter uma proposta que visa facilitar ao usuário a gestão de</w:t>
      </w:r>
      <w:r w:rsidR="00221E14" w:rsidRPr="00BC1C65">
        <w:rPr>
          <w:rFonts w:ascii="Arial" w:eastAsia="Arial" w:hAnsi="Arial" w:cs="Arial"/>
          <w:sz w:val="24"/>
          <w:szCs w:val="24"/>
        </w:rPr>
        <w:t xml:space="preserve"> vendas de</w:t>
      </w:r>
      <w:r w:rsidRPr="00BC1C65">
        <w:rPr>
          <w:rFonts w:ascii="Arial" w:eastAsia="Arial" w:hAnsi="Arial" w:cs="Arial"/>
          <w:sz w:val="24"/>
          <w:szCs w:val="24"/>
        </w:rPr>
        <w:t xml:space="preserve"> uma </w:t>
      </w:r>
      <w:r w:rsidR="00677C4B" w:rsidRPr="00BC1C65">
        <w:rPr>
          <w:rFonts w:ascii="Arial" w:eastAsia="Arial" w:hAnsi="Arial" w:cs="Arial"/>
          <w:sz w:val="24"/>
          <w:szCs w:val="24"/>
        </w:rPr>
        <w:t>loja de ótica</w:t>
      </w:r>
      <w:r w:rsidR="00221E14" w:rsidRPr="00BC1C65">
        <w:rPr>
          <w:rFonts w:ascii="Arial" w:eastAsia="Arial" w:hAnsi="Arial" w:cs="Arial"/>
          <w:sz w:val="24"/>
          <w:szCs w:val="24"/>
        </w:rPr>
        <w:t>s</w:t>
      </w:r>
      <w:r w:rsidRPr="00BC1C65">
        <w:rPr>
          <w:rFonts w:ascii="Arial" w:eastAsia="Arial" w:hAnsi="Arial" w:cs="Arial"/>
          <w:sz w:val="24"/>
          <w:szCs w:val="24"/>
        </w:rPr>
        <w:t>.</w:t>
      </w:r>
      <w:r w:rsidR="007F7067" w:rsidRPr="00BC1C65">
        <w:rPr>
          <w:rFonts w:ascii="Arial" w:eastAsia="Arial" w:hAnsi="Arial" w:cs="Arial"/>
          <w:sz w:val="24"/>
          <w:szCs w:val="24"/>
        </w:rPr>
        <w:t xml:space="preserve"> A gestão e controle do</w:t>
      </w:r>
      <w:r w:rsidR="00221E14" w:rsidRPr="00BC1C65">
        <w:rPr>
          <w:rFonts w:ascii="Arial" w:eastAsia="Arial" w:hAnsi="Arial" w:cs="Arial"/>
          <w:sz w:val="24"/>
          <w:szCs w:val="24"/>
        </w:rPr>
        <w:t>s</w:t>
      </w:r>
      <w:r w:rsidR="007F7067" w:rsidRPr="00BC1C65">
        <w:rPr>
          <w:rFonts w:ascii="Arial" w:eastAsia="Arial" w:hAnsi="Arial" w:cs="Arial"/>
          <w:sz w:val="24"/>
          <w:szCs w:val="24"/>
        </w:rPr>
        <w:t xml:space="preserve"> processo</w:t>
      </w:r>
      <w:r w:rsidR="00221E14" w:rsidRPr="00BC1C65">
        <w:rPr>
          <w:rFonts w:ascii="Arial" w:eastAsia="Arial" w:hAnsi="Arial" w:cs="Arial"/>
          <w:sz w:val="24"/>
          <w:szCs w:val="24"/>
        </w:rPr>
        <w:t>s de vendas</w:t>
      </w:r>
      <w:r w:rsidR="007F7067" w:rsidRPr="00BC1C65">
        <w:rPr>
          <w:rFonts w:ascii="Arial" w:eastAsia="Arial" w:hAnsi="Arial" w:cs="Arial"/>
          <w:sz w:val="24"/>
          <w:szCs w:val="24"/>
        </w:rPr>
        <w:t>, feita com ajuda de um software</w:t>
      </w:r>
      <w:r w:rsidR="00221E14" w:rsidRPr="00BC1C65">
        <w:rPr>
          <w:rFonts w:ascii="Arial" w:eastAsia="Arial" w:hAnsi="Arial" w:cs="Arial"/>
          <w:sz w:val="24"/>
          <w:szCs w:val="24"/>
        </w:rPr>
        <w:t>,</w:t>
      </w:r>
      <w:r w:rsidR="007F7067" w:rsidRPr="00BC1C65">
        <w:rPr>
          <w:rFonts w:ascii="Arial" w:eastAsia="Arial" w:hAnsi="Arial" w:cs="Arial"/>
          <w:sz w:val="24"/>
          <w:szCs w:val="24"/>
        </w:rPr>
        <w:t xml:space="preserve"> minimiza as chances de erros.</w:t>
      </w:r>
    </w:p>
    <w:p w14:paraId="73702D4B" w14:textId="77777777" w:rsidR="00FA3D29" w:rsidRPr="00492150" w:rsidRDefault="00FA3D29" w:rsidP="005E76B6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318695DA" w14:textId="77777777" w:rsidR="00201309" w:rsidRPr="00C107A4" w:rsidRDefault="00201309">
      <w:pPr>
        <w:pStyle w:val="Ttulo2"/>
        <w:numPr>
          <w:ilvl w:val="1"/>
          <w:numId w:val="1"/>
        </w:numPr>
        <w:spacing w:before="0" w:line="360" w:lineRule="auto"/>
        <w:ind w:left="624" w:hanging="397"/>
        <w:rPr>
          <w:rFonts w:eastAsia="Arial" w:cs="Arial"/>
          <w:rPrChange w:id="80" w:author="martins souza" w:date="2018-08-21T23:05:00Z">
            <w:rPr/>
          </w:rPrChange>
        </w:rPr>
        <w:pPrChange w:id="81" w:author="martins souza" w:date="2018-08-21T23:05:00Z">
          <w:pPr>
            <w:pStyle w:val="Ttulo2"/>
            <w:numPr>
              <w:numId w:val="1"/>
            </w:numPr>
            <w:ind w:left="624" w:hanging="397"/>
          </w:pPr>
        </w:pPrChange>
      </w:pPr>
      <w:bookmarkStart w:id="82" w:name="_Toc493382526"/>
      <w:bookmarkStart w:id="83" w:name="_Toc516499171"/>
      <w:r w:rsidRPr="00BC1C65">
        <w:t>MÉTODO DO TRABALHO</w:t>
      </w:r>
      <w:bookmarkEnd w:id="82"/>
      <w:bookmarkEnd w:id="83"/>
    </w:p>
    <w:p w14:paraId="132F8C90" w14:textId="77777777" w:rsidR="005E3030" w:rsidRPr="00492150" w:rsidRDefault="005E3030" w:rsidP="00BE6C2A">
      <w:pPr>
        <w:spacing w:after="0" w:line="360" w:lineRule="auto"/>
        <w:ind w:firstLine="709"/>
        <w:rPr>
          <w:rFonts w:ascii="Arial" w:hAnsi="Arial" w:cs="Arial"/>
        </w:rPr>
      </w:pPr>
    </w:p>
    <w:p w14:paraId="223024EA" w14:textId="77777777" w:rsidR="00AB7C1C" w:rsidRPr="00BC1C65" w:rsidRDefault="00AB7C1C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Com a definição do tema do projeto e a delimitação de seu escopo, o projeto inicia com pesquisas bibliográficas com eminentes autores das áreas que envolvem o projeto como: Servidor Web, Banco de Dados, Gestão de Projetos e Processos, Linguagem Java, Engenharia de Software e demais áreas, utilizando de mat</w:t>
      </w:r>
      <w:r w:rsidR="009804CA" w:rsidRPr="00BC1C65">
        <w:rPr>
          <w:rFonts w:ascii="Arial" w:eastAsia="Arial" w:hAnsi="Arial" w:cs="Arial"/>
          <w:sz w:val="24"/>
          <w:szCs w:val="24"/>
        </w:rPr>
        <w:t>eriais</w:t>
      </w:r>
      <w:r w:rsidRPr="00BC1C65">
        <w:rPr>
          <w:rFonts w:ascii="Arial" w:eastAsia="Arial" w:hAnsi="Arial" w:cs="Arial"/>
          <w:sz w:val="24"/>
          <w:szCs w:val="24"/>
        </w:rPr>
        <w:t xml:space="preserve"> bibliográficos como:  livros, artigos científicos e sites que abordem as áreas citadas</w:t>
      </w:r>
    </w:p>
    <w:p w14:paraId="2C04EC1E" w14:textId="0CB0738E" w:rsidR="00AB7C1C" w:rsidRPr="00BC1C65" w:rsidRDefault="001D32E5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Para o desenvolvimento deste projeto será utilizado instrumentos como: Notebooks para desenvolvimento do projeto, servidor de banco de dados, servidor web.  Será utilizado</w:t>
      </w:r>
      <w:r w:rsidR="009804CA" w:rsidRPr="00BC1C65">
        <w:rPr>
          <w:rFonts w:ascii="Arial" w:eastAsia="Arial" w:hAnsi="Arial" w:cs="Arial"/>
          <w:sz w:val="24"/>
          <w:szCs w:val="24"/>
        </w:rPr>
        <w:t xml:space="preserve"> uma</w:t>
      </w:r>
      <w:r w:rsidRPr="00BC1C65">
        <w:rPr>
          <w:rFonts w:ascii="Arial" w:eastAsia="Arial" w:hAnsi="Arial" w:cs="Arial"/>
          <w:sz w:val="24"/>
          <w:szCs w:val="24"/>
        </w:rPr>
        <w:t xml:space="preserve"> IDE e ferramentas para o desenvolvimento do</w:t>
      </w:r>
      <w:r w:rsidR="001D76DF">
        <w:rPr>
          <w:rFonts w:ascii="Arial" w:eastAsia="Arial" w:hAnsi="Arial" w:cs="Arial"/>
          <w:sz w:val="24"/>
          <w:szCs w:val="24"/>
        </w:rPr>
        <w:t xml:space="preserve"> sistema</w:t>
      </w:r>
      <w:r w:rsidR="003F5441">
        <w:rPr>
          <w:rFonts w:ascii="Arial" w:eastAsia="Arial" w:hAnsi="Arial" w:cs="Arial"/>
          <w:sz w:val="24"/>
          <w:szCs w:val="24"/>
        </w:rPr>
        <w:t>.</w:t>
      </w:r>
      <w:r w:rsidRPr="00BC1C65">
        <w:rPr>
          <w:rFonts w:ascii="Arial" w:eastAsia="Arial" w:hAnsi="Arial" w:cs="Arial"/>
          <w:sz w:val="24"/>
          <w:szCs w:val="24"/>
        </w:rPr>
        <w:t xml:space="preserve"> Na realização da modelagem será utilizado a ferramenta ASTAH.</w:t>
      </w:r>
    </w:p>
    <w:p w14:paraId="53E2FCD6" w14:textId="77777777" w:rsidR="00BE6C2A" w:rsidRPr="00BC1C65" w:rsidRDefault="00AB7C1C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desenvolvimento do projeto “Gestão de ótica”, será na linguagem</w:t>
      </w:r>
      <w:r w:rsidR="005E3030" w:rsidRPr="00BC1C65">
        <w:rPr>
          <w:rFonts w:ascii="Arial" w:eastAsia="Arial" w:hAnsi="Arial" w:cs="Arial"/>
          <w:sz w:val="24"/>
          <w:szCs w:val="24"/>
        </w:rPr>
        <w:t xml:space="preserve"> Java, o que garante sua portabilidade para qualquer plataforma que possui uma simples forma de máquina virtual</w:t>
      </w:r>
      <w:r w:rsidR="00BE6C2A" w:rsidRPr="00BC1C65">
        <w:rPr>
          <w:rFonts w:ascii="Arial" w:eastAsia="Arial" w:hAnsi="Arial" w:cs="Arial"/>
          <w:sz w:val="24"/>
          <w:szCs w:val="24"/>
        </w:rPr>
        <w:t xml:space="preserve">.  </w:t>
      </w:r>
    </w:p>
    <w:p w14:paraId="460A7196" w14:textId="77777777" w:rsidR="002B56DF" w:rsidRPr="00492150" w:rsidRDefault="002B56DF" w:rsidP="002B56DF">
      <w:pPr>
        <w:spacing w:after="0" w:line="360" w:lineRule="auto"/>
        <w:ind w:firstLine="709"/>
        <w:rPr>
          <w:rFonts w:ascii="Arial" w:hAnsi="Arial" w:cs="Arial"/>
        </w:rPr>
      </w:pPr>
    </w:p>
    <w:p w14:paraId="19B46B26" w14:textId="77777777" w:rsidR="00201309" w:rsidRPr="00C107A4" w:rsidRDefault="00201309">
      <w:pPr>
        <w:pStyle w:val="Ttulo2"/>
        <w:numPr>
          <w:ilvl w:val="1"/>
          <w:numId w:val="1"/>
        </w:numPr>
        <w:spacing w:before="0" w:line="360" w:lineRule="auto"/>
        <w:ind w:left="624" w:hanging="397"/>
        <w:rPr>
          <w:rFonts w:eastAsia="Arial" w:cs="Arial"/>
          <w:rPrChange w:id="84" w:author="martins souza" w:date="2018-08-21T23:05:00Z">
            <w:rPr/>
          </w:rPrChange>
        </w:rPr>
        <w:pPrChange w:id="85" w:author="martins souza" w:date="2018-08-21T23:05:00Z">
          <w:pPr>
            <w:pStyle w:val="Ttulo2"/>
            <w:numPr>
              <w:numId w:val="1"/>
            </w:numPr>
            <w:ind w:left="624" w:hanging="397"/>
          </w:pPr>
        </w:pPrChange>
      </w:pPr>
      <w:bookmarkStart w:id="86" w:name="_Toc493382527"/>
      <w:bookmarkStart w:id="87" w:name="_Toc516499172"/>
      <w:r w:rsidRPr="00BC1C65">
        <w:t>ORGANIZAÇÃO DO TRABALHO</w:t>
      </w:r>
      <w:bookmarkEnd w:id="86"/>
      <w:bookmarkEnd w:id="87"/>
    </w:p>
    <w:p w14:paraId="397F5A9C" w14:textId="77777777" w:rsidR="00345782" w:rsidRPr="00492150" w:rsidRDefault="00345782" w:rsidP="00345782">
      <w:pPr>
        <w:rPr>
          <w:rFonts w:ascii="Arial" w:hAnsi="Arial" w:cs="Arial"/>
        </w:rPr>
      </w:pPr>
    </w:p>
    <w:p w14:paraId="65C3E949" w14:textId="77777777" w:rsidR="00345782" w:rsidRPr="00BC1C65" w:rsidRDefault="00345782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estudo está organizado, como segue. </w:t>
      </w:r>
    </w:p>
    <w:p w14:paraId="27D994D3" w14:textId="77777777" w:rsidR="00345782" w:rsidRPr="00BC1C65" w:rsidRDefault="00345782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lastRenderedPageBreak/>
        <w:t xml:space="preserve">O primeiro capítulo refere-se à introdução, enfatizando a contextualização, resumo do projeto, os objetivos, a justificativa do trabalho, explicando quais os motivos que levaram a elaboração do mesmo e as características do projeto. </w:t>
      </w:r>
    </w:p>
    <w:p w14:paraId="612F2D6E" w14:textId="77777777" w:rsidR="00345782" w:rsidRPr="00BC1C65" w:rsidRDefault="00345782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segundo capítulo refere-se à descrição geral do sistema, trata da elaboração do script do projeto com as suas especificações em relação aos recursos que serão disponibilizados pelo mesmo.</w:t>
      </w:r>
    </w:p>
    <w:p w14:paraId="69EEB970" w14:textId="77777777" w:rsidR="00201309" w:rsidRPr="00BC1C65" w:rsidRDefault="00345782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 O terceiro capítulo aborda os requisitos do sistema, funcionais e não funcionais. Por fim, o último capítulo, apresenta a descrição lógica do sistema representado em diagramas e ilustração da interface do software.</w:t>
      </w:r>
    </w:p>
    <w:p w14:paraId="064CEDC9" w14:textId="77777777" w:rsidR="00BE38EF" w:rsidRPr="00492150" w:rsidRDefault="00BE38EF" w:rsidP="00345782">
      <w:pPr>
        <w:spacing w:after="0" w:line="360" w:lineRule="auto"/>
        <w:ind w:firstLine="709"/>
        <w:rPr>
          <w:rFonts w:ascii="Arial" w:hAnsi="Arial" w:cs="Arial"/>
        </w:rPr>
      </w:pPr>
    </w:p>
    <w:p w14:paraId="504AE14E" w14:textId="77777777" w:rsidR="00201309" w:rsidRPr="00C107A4" w:rsidRDefault="00201309">
      <w:pPr>
        <w:pStyle w:val="Ttulo2"/>
        <w:numPr>
          <w:ilvl w:val="1"/>
          <w:numId w:val="1"/>
        </w:numPr>
        <w:spacing w:before="0" w:line="360" w:lineRule="auto"/>
        <w:ind w:left="624" w:hanging="397"/>
        <w:rPr>
          <w:rFonts w:eastAsia="Arial" w:cs="Arial"/>
          <w:rPrChange w:id="88" w:author="martins souza" w:date="2018-08-21T23:05:00Z">
            <w:rPr/>
          </w:rPrChange>
        </w:rPr>
        <w:pPrChange w:id="89" w:author="martins souza" w:date="2018-08-21T23:05:00Z">
          <w:pPr>
            <w:pStyle w:val="Ttulo2"/>
            <w:numPr>
              <w:numId w:val="1"/>
            </w:numPr>
            <w:ind w:left="624" w:hanging="397"/>
          </w:pPr>
        </w:pPrChange>
      </w:pPr>
      <w:bookmarkStart w:id="90" w:name="_Toc493382528"/>
      <w:bookmarkStart w:id="91" w:name="_Toc516499173"/>
      <w:r w:rsidRPr="00BC1C65">
        <w:t>GLOSSÁRIO</w:t>
      </w:r>
      <w:bookmarkEnd w:id="90"/>
      <w:bookmarkEnd w:id="91"/>
    </w:p>
    <w:p w14:paraId="63B24A65" w14:textId="77777777" w:rsidR="00B442BB" w:rsidRPr="000726EF" w:rsidRDefault="00B442BB" w:rsidP="000726EF">
      <w:pPr>
        <w:jc w:val="both"/>
        <w:rPr>
          <w:rFonts w:ascii="Arial" w:hAnsi="Arial" w:cs="Arial"/>
          <w:sz w:val="24"/>
        </w:rPr>
      </w:pPr>
    </w:p>
    <w:p w14:paraId="49DCF575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Ametropia - Distúrbio dos poderes de refração do olho, que produz Hipermetropia, Miopia ou Astigmatismo.</w:t>
      </w:r>
    </w:p>
    <w:p w14:paraId="3CC17181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Astigmatismo: condição em que o olho tem um problema na curvatura da córnea.</w:t>
      </w:r>
    </w:p>
    <w:p w14:paraId="642C4032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Autorefrator - equipamento utilizado na oftalmologia para identificar o erro de refração do paciente.</w:t>
      </w:r>
    </w:p>
    <w:p w14:paraId="10A7B24E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Biomicroscópio - instrumento usado para avaliação do meio ocular.</w:t>
      </w:r>
    </w:p>
    <w:p w14:paraId="0C7022A5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Ceratômetro ou queratômetro: aparelho para medição da curvatura dos olhos.</w:t>
      </w:r>
    </w:p>
    <w:p w14:paraId="44EDD248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Contatologia: especialidade da optometria que cuida da adaptação das lentes de contato ao olho. Na realidade, o optometrista é o único profissional da área de saúde que tem conhecimento técnico e científico para tal função.</w:t>
      </w:r>
    </w:p>
    <w:p w14:paraId="72A8F2CA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Esquiascopia - refração ocular objetiva.</w:t>
      </w:r>
    </w:p>
    <w:p w14:paraId="56771908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Estojo: recipiente para acondicionar óculos e lentes.</w:t>
      </w:r>
    </w:p>
    <w:p w14:paraId="3208263E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Exame optométrico pleno: indicado para analisar o processo visual em seus aspectos funcionais e comportamentais, determinando e medindo cientificamente os defeitos de refração, acomodação e motilidade dos olhos, a fim de fornecer subsídios para a indicação de prevenção e correção de transtornos da visão.</w:t>
      </w:r>
    </w:p>
    <w:p w14:paraId="7DAFE64C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Facetadora: aparelho utilizado para montagem de óculos, em caso de laboratório próprio.</w:t>
      </w:r>
    </w:p>
    <w:p w14:paraId="6022E047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lastRenderedPageBreak/>
        <w:t>Foróptero: instrumento de trabalho de oftalmologistas e optometristas. O foróptero contém lentes de graduações diferentes, que podem ser movimentadas para o campo de visão.</w:t>
      </w:r>
    </w:p>
    <w:p w14:paraId="3502E893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Hipermetropia: condição em que o olho tem uma curvatura pequena no cristalino fazendo com que os raios de luz se concentrem depois da retina.</w:t>
      </w:r>
    </w:p>
    <w:p w14:paraId="4BA10EA4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Lensômetro: equipamento para verificar lentes.</w:t>
      </w:r>
    </w:p>
    <w:p w14:paraId="7CBB8F1A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Lentes: são materiais homogêneos e transparentes, em que pelo menos uma face deve apresentar uma curvatura.</w:t>
      </w:r>
    </w:p>
    <w:p w14:paraId="426DDD5E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Miopia: condição em que o olho tem uma excessiva convergência do cristalino o que leva a imagem a formar-se antes da retina.</w:t>
      </w:r>
    </w:p>
    <w:p w14:paraId="0BD241FB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Oftalmologista: médico que investiga e trata as doenças relacionadas com a visão, com os olhos e órgãos relacionados. O oftalmologista realiza cirurgias, prescreve tratamentos e correções para os distúrbios de visão.</w:t>
      </w:r>
    </w:p>
    <w:p w14:paraId="1C3A0411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Oftalmoscópio: instrumento utilizado para a inspeção visual da estrutura interna do olho, isto é, do vítreo e mais frequentemente da retina.</w:t>
      </w:r>
    </w:p>
    <w:p w14:paraId="78BAB765" w14:textId="77777777" w:rsidR="00E420A0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Óptica: 1. Parte da física que trata da luz e da visão. 2. Casa onde se vendem e/ou fabricam instrumentos ópticos. 3. Maneira de ver, de julgar, de sentir.</w:t>
      </w:r>
    </w:p>
    <w:p w14:paraId="2E1A98E0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Pupilômetro: aparelho que permite medir a distância entre a pupila e o nariz.</w:t>
      </w:r>
    </w:p>
    <w:p w14:paraId="4D679487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Queratômetro ou Ceratômetro: aparelho para medição da curvatura dos olhos.</w:t>
      </w:r>
    </w:p>
    <w:p w14:paraId="19B9E001" w14:textId="77777777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Régua de Esquiascopia - são réguas construídas em material plástico, dotadas de lentes esféricas negativas e positivas, usadas para tornar mais prático o exame de esquiascopia em substituição à Caixa de Provas.</w:t>
      </w:r>
    </w:p>
    <w:p w14:paraId="0AD33B7E" w14:textId="627A6E52" w:rsidR="007F7067" w:rsidRPr="00BC1C65" w:rsidRDefault="007F7067" w:rsidP="00BC1C65">
      <w:pPr>
        <w:pStyle w:val="PargrafodaList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Retinoscópio - Instrumento destinado a verificações de refração ocular objetiva, conhecida por Esquiascopia, isto é, verificação do grau da ametropia e sua classificação através de lentes de ensaio da Caixa de Prova.</w:t>
      </w:r>
    </w:p>
    <w:p w14:paraId="649DFBEE" w14:textId="77777777" w:rsidR="00B362CE" w:rsidRPr="00C107A4" w:rsidRDefault="00CE1586">
      <w:pPr>
        <w:pStyle w:val="Ttulo1"/>
        <w:numPr>
          <w:ilvl w:val="0"/>
          <w:numId w:val="1"/>
        </w:numPr>
        <w:rPr>
          <w:rFonts w:eastAsia="Arial" w:cs="Arial"/>
          <w:rPrChange w:id="92" w:author="martins souza" w:date="2018-08-21T23:05:00Z">
            <w:rPr/>
          </w:rPrChange>
        </w:rPr>
      </w:pPr>
      <w:bookmarkStart w:id="93" w:name="_Toc493382529"/>
      <w:bookmarkStart w:id="94" w:name="_Toc516499174"/>
      <w:r w:rsidRPr="00BC1C65">
        <w:t>DESCRIÇÃO GERAL DO SISTEMA</w:t>
      </w:r>
      <w:bookmarkEnd w:id="93"/>
      <w:bookmarkEnd w:id="94"/>
    </w:p>
    <w:p w14:paraId="1BD6CB48" w14:textId="77777777" w:rsidR="00CE1586" w:rsidRPr="00492150" w:rsidRDefault="00CE1586" w:rsidP="00CE1586">
      <w:pPr>
        <w:rPr>
          <w:rFonts w:ascii="Arial" w:hAnsi="Arial" w:cs="Arial"/>
        </w:rPr>
      </w:pPr>
    </w:p>
    <w:p w14:paraId="1A413943" w14:textId="77777777" w:rsidR="008838CA" w:rsidRPr="00BC1C65" w:rsidRDefault="00CE1586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Neste capitulo </w:t>
      </w:r>
      <w:r w:rsidR="008C73FF" w:rsidRPr="00BC1C65">
        <w:rPr>
          <w:rFonts w:ascii="Arial" w:eastAsia="Arial" w:hAnsi="Arial" w:cs="Arial"/>
          <w:sz w:val="24"/>
          <w:szCs w:val="24"/>
        </w:rPr>
        <w:t>estão abordados</w:t>
      </w:r>
      <w:r w:rsidRPr="00BC1C65">
        <w:rPr>
          <w:rFonts w:ascii="Arial" w:eastAsia="Arial" w:hAnsi="Arial" w:cs="Arial"/>
          <w:sz w:val="24"/>
          <w:szCs w:val="24"/>
        </w:rPr>
        <w:t xml:space="preserve"> a fundamentação teórica necessária para o desenvolvimento deste projeto, além de componentes que serão utilizados e que precisam de um maior conhecimento acerca de sua composição e aprofundamento. </w:t>
      </w:r>
    </w:p>
    <w:p w14:paraId="533E8A58" w14:textId="77777777" w:rsidR="008838CA" w:rsidRPr="00BC1C65" w:rsidRDefault="008838CA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lastRenderedPageBreak/>
        <w:t>O software de gestão</w:t>
      </w:r>
      <w:r w:rsidR="00433F60" w:rsidRPr="00BC1C65">
        <w:rPr>
          <w:rFonts w:ascii="Arial" w:eastAsia="Arial" w:hAnsi="Arial" w:cs="Arial"/>
          <w:sz w:val="24"/>
          <w:szCs w:val="24"/>
        </w:rPr>
        <w:t xml:space="preserve"> de óticas</w:t>
      </w:r>
      <w:r w:rsidRPr="00BC1C65">
        <w:rPr>
          <w:rFonts w:ascii="Arial" w:eastAsia="Arial" w:hAnsi="Arial" w:cs="Arial"/>
          <w:sz w:val="24"/>
          <w:szCs w:val="24"/>
        </w:rPr>
        <w:t xml:space="preserve"> será responsável pelo controle do volume de vendas, controle financeiro, cadastramento de</w:t>
      </w:r>
      <w:r w:rsidR="00433F60" w:rsidRPr="00BC1C65">
        <w:rPr>
          <w:rFonts w:ascii="Arial" w:eastAsia="Arial" w:hAnsi="Arial" w:cs="Arial"/>
          <w:sz w:val="24"/>
          <w:szCs w:val="24"/>
        </w:rPr>
        <w:t xml:space="preserve"> clientes </w:t>
      </w:r>
      <w:r w:rsidR="000C2888" w:rsidRPr="00BC1C65">
        <w:rPr>
          <w:rFonts w:ascii="Arial" w:eastAsia="Arial" w:hAnsi="Arial" w:cs="Arial"/>
          <w:sz w:val="24"/>
          <w:szCs w:val="24"/>
        </w:rPr>
        <w:t>e produtos</w:t>
      </w:r>
      <w:r w:rsidRPr="00BC1C65">
        <w:rPr>
          <w:rFonts w:ascii="Arial" w:eastAsia="Arial" w:hAnsi="Arial" w:cs="Arial"/>
          <w:sz w:val="24"/>
          <w:szCs w:val="24"/>
        </w:rPr>
        <w:t xml:space="preserve">, </w:t>
      </w:r>
      <w:r w:rsidR="00221E14" w:rsidRPr="00BC1C65">
        <w:rPr>
          <w:rFonts w:ascii="Arial" w:eastAsia="Arial" w:hAnsi="Arial" w:cs="Arial"/>
          <w:sz w:val="24"/>
          <w:szCs w:val="24"/>
        </w:rPr>
        <w:t>demais funcionalidades podem ser implementadas no decorrer do projeto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214E24FE" w14:textId="77777777" w:rsidR="008838CA" w:rsidRPr="000726EF" w:rsidRDefault="008838CA" w:rsidP="000726EF">
      <w:pPr>
        <w:spacing w:after="0" w:line="360" w:lineRule="auto"/>
        <w:ind w:firstLine="709"/>
        <w:jc w:val="both"/>
        <w:rPr>
          <w:rFonts w:ascii="Arial" w:hAnsi="Arial" w:cs="Arial"/>
          <w:sz w:val="24"/>
        </w:rPr>
      </w:pPr>
    </w:p>
    <w:p w14:paraId="4DEDE1A4" w14:textId="77777777" w:rsidR="008838CA" w:rsidRPr="00C107A4" w:rsidRDefault="008838CA">
      <w:pPr>
        <w:pStyle w:val="Ttulo2"/>
        <w:numPr>
          <w:ilvl w:val="1"/>
          <w:numId w:val="0"/>
        </w:numPr>
        <w:spacing w:before="0" w:line="360" w:lineRule="auto"/>
        <w:ind w:left="624"/>
        <w:rPr>
          <w:rFonts w:eastAsia="Arial" w:cs="Arial"/>
          <w:rPrChange w:id="95" w:author="martins souza" w:date="2018-08-21T23:05:00Z">
            <w:rPr/>
          </w:rPrChange>
        </w:rPr>
        <w:pPrChange w:id="96" w:author="martins souza" w:date="2018-08-21T23:05:00Z">
          <w:pPr>
            <w:pStyle w:val="Ttulo2"/>
            <w:numPr>
              <w:numId w:val="0"/>
            </w:numPr>
            <w:ind w:left="624" w:firstLine="0"/>
          </w:pPr>
        </w:pPrChange>
      </w:pPr>
      <w:bookmarkStart w:id="97" w:name="_Toc493382530"/>
      <w:bookmarkStart w:id="98" w:name="_Toc516499175"/>
      <w:r w:rsidRPr="00BC1C65">
        <w:t>2.1. DESCRIÇÃO DO PROBLEMA</w:t>
      </w:r>
      <w:bookmarkEnd w:id="97"/>
      <w:bookmarkEnd w:id="98"/>
    </w:p>
    <w:p w14:paraId="39F6215A" w14:textId="77777777" w:rsidR="008838CA" w:rsidRPr="00492150" w:rsidRDefault="008838CA" w:rsidP="008838CA">
      <w:pPr>
        <w:spacing w:after="0" w:line="360" w:lineRule="auto"/>
        <w:ind w:firstLine="709"/>
        <w:rPr>
          <w:rFonts w:ascii="Arial" w:hAnsi="Arial" w:cs="Arial"/>
        </w:rPr>
      </w:pPr>
    </w:p>
    <w:p w14:paraId="326A4C31" w14:textId="77777777" w:rsidR="008838CA" w:rsidRPr="00BC1C65" w:rsidRDefault="00ED1759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projeto propõe melhorias </w:t>
      </w:r>
      <w:r w:rsidR="00221E14" w:rsidRPr="00BC1C65">
        <w:rPr>
          <w:rFonts w:ascii="Arial" w:eastAsia="Arial" w:hAnsi="Arial" w:cs="Arial"/>
          <w:sz w:val="24"/>
          <w:szCs w:val="24"/>
        </w:rPr>
        <w:t xml:space="preserve">na gestão de vendas de uma </w:t>
      </w:r>
      <w:r w:rsidR="00677C4B" w:rsidRPr="00BC1C65">
        <w:rPr>
          <w:rFonts w:ascii="Arial" w:eastAsia="Arial" w:hAnsi="Arial" w:cs="Arial"/>
          <w:sz w:val="24"/>
          <w:szCs w:val="24"/>
        </w:rPr>
        <w:t>loja de ótica</w:t>
      </w:r>
      <w:r w:rsidR="00221E14" w:rsidRPr="00BC1C65">
        <w:rPr>
          <w:rFonts w:ascii="Arial" w:eastAsia="Arial" w:hAnsi="Arial" w:cs="Arial"/>
          <w:sz w:val="24"/>
          <w:szCs w:val="24"/>
        </w:rPr>
        <w:t>s</w:t>
      </w:r>
      <w:r w:rsidRPr="00BC1C65">
        <w:rPr>
          <w:rFonts w:ascii="Arial" w:eastAsia="Arial" w:hAnsi="Arial" w:cs="Arial"/>
          <w:sz w:val="24"/>
          <w:szCs w:val="24"/>
        </w:rPr>
        <w:t>, automatizando os processos</w:t>
      </w:r>
      <w:r w:rsidR="00221E14" w:rsidRPr="00BC1C65">
        <w:rPr>
          <w:rFonts w:ascii="Arial" w:eastAsia="Arial" w:hAnsi="Arial" w:cs="Arial"/>
          <w:sz w:val="24"/>
          <w:szCs w:val="24"/>
        </w:rPr>
        <w:t>, eliminando desperdício de recursos materiais, uma vez que os processos serão aplicados em um sistema computacional.</w:t>
      </w:r>
    </w:p>
    <w:p w14:paraId="32F9CD1E" w14:textId="77777777" w:rsidR="00221E14" w:rsidRPr="00492150" w:rsidRDefault="00221E14" w:rsidP="008838CA">
      <w:pPr>
        <w:spacing w:after="0" w:line="360" w:lineRule="auto"/>
        <w:ind w:firstLine="709"/>
        <w:rPr>
          <w:rFonts w:ascii="Arial" w:hAnsi="Arial" w:cs="Arial"/>
        </w:rPr>
      </w:pPr>
    </w:p>
    <w:p w14:paraId="343EBF28" w14:textId="77777777" w:rsidR="008838CA" w:rsidRPr="00C107A4" w:rsidRDefault="008838CA">
      <w:pPr>
        <w:pStyle w:val="Ttulo2"/>
        <w:numPr>
          <w:ilvl w:val="1"/>
          <w:numId w:val="0"/>
        </w:numPr>
        <w:spacing w:before="0" w:line="360" w:lineRule="auto"/>
        <w:ind w:left="624"/>
        <w:rPr>
          <w:rFonts w:eastAsia="Arial" w:cs="Arial"/>
          <w:rPrChange w:id="99" w:author="martins souza" w:date="2018-08-21T23:05:00Z">
            <w:rPr/>
          </w:rPrChange>
        </w:rPr>
        <w:pPrChange w:id="100" w:author="martins souza" w:date="2018-08-21T23:05:00Z">
          <w:pPr>
            <w:pStyle w:val="Ttulo2"/>
            <w:numPr>
              <w:numId w:val="0"/>
            </w:numPr>
            <w:ind w:left="624" w:firstLine="0"/>
          </w:pPr>
        </w:pPrChange>
      </w:pPr>
      <w:bookmarkStart w:id="101" w:name="_Toc493382531"/>
      <w:bookmarkStart w:id="102" w:name="_Toc516499176"/>
      <w:r w:rsidRPr="00BC1C65">
        <w:t>2.2. OBJETIVO DO SISTEMA</w:t>
      </w:r>
      <w:bookmarkEnd w:id="101"/>
      <w:bookmarkEnd w:id="102"/>
    </w:p>
    <w:p w14:paraId="66383167" w14:textId="77777777" w:rsidR="00653732" w:rsidRPr="00492150" w:rsidRDefault="00653732" w:rsidP="008838CA">
      <w:pPr>
        <w:spacing w:after="0" w:line="360" w:lineRule="auto"/>
        <w:ind w:firstLine="709"/>
        <w:rPr>
          <w:rFonts w:ascii="Arial" w:hAnsi="Arial" w:cs="Arial"/>
        </w:rPr>
      </w:pPr>
    </w:p>
    <w:p w14:paraId="14CC2E63" w14:textId="77777777" w:rsidR="008838CA" w:rsidRPr="00BC1C65" w:rsidRDefault="00E71AD8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objetivo específico do sistema </w:t>
      </w:r>
      <w:r w:rsidR="00653732" w:rsidRPr="00BC1C65">
        <w:rPr>
          <w:rFonts w:ascii="Arial" w:eastAsia="Arial" w:hAnsi="Arial" w:cs="Arial"/>
          <w:sz w:val="24"/>
          <w:szCs w:val="24"/>
        </w:rPr>
        <w:t>é permitir a gestão de</w:t>
      </w:r>
      <w:r w:rsidR="00221E14" w:rsidRPr="00BC1C65">
        <w:rPr>
          <w:rFonts w:ascii="Arial" w:eastAsia="Arial" w:hAnsi="Arial" w:cs="Arial"/>
          <w:sz w:val="24"/>
          <w:szCs w:val="24"/>
        </w:rPr>
        <w:t xml:space="preserve"> vendas de</w:t>
      </w:r>
      <w:r w:rsidR="00653732" w:rsidRPr="00BC1C65">
        <w:rPr>
          <w:rFonts w:ascii="Arial" w:eastAsia="Arial" w:hAnsi="Arial" w:cs="Arial"/>
          <w:sz w:val="24"/>
          <w:szCs w:val="24"/>
        </w:rPr>
        <w:t xml:space="preserve"> uma loja de ótica</w:t>
      </w:r>
      <w:r w:rsidR="00221E14" w:rsidRPr="00BC1C65">
        <w:rPr>
          <w:rFonts w:ascii="Arial" w:eastAsia="Arial" w:hAnsi="Arial" w:cs="Arial"/>
          <w:sz w:val="24"/>
          <w:szCs w:val="24"/>
        </w:rPr>
        <w:t>s</w:t>
      </w:r>
      <w:r w:rsidR="00653732" w:rsidRPr="00BC1C65">
        <w:rPr>
          <w:rFonts w:ascii="Arial" w:eastAsia="Arial" w:hAnsi="Arial" w:cs="Arial"/>
          <w:sz w:val="24"/>
          <w:szCs w:val="24"/>
        </w:rPr>
        <w:t xml:space="preserve">. </w:t>
      </w:r>
    </w:p>
    <w:p w14:paraId="781C4A01" w14:textId="77777777" w:rsidR="008838CA" w:rsidRPr="00492150" w:rsidRDefault="008838CA" w:rsidP="008838CA">
      <w:pPr>
        <w:spacing w:after="0" w:line="360" w:lineRule="auto"/>
        <w:ind w:firstLine="709"/>
        <w:rPr>
          <w:rFonts w:ascii="Arial" w:hAnsi="Arial" w:cs="Arial"/>
        </w:rPr>
      </w:pPr>
    </w:p>
    <w:p w14:paraId="704FF17C" w14:textId="77777777" w:rsidR="008838CA" w:rsidRPr="00C107A4" w:rsidRDefault="008838CA">
      <w:pPr>
        <w:pStyle w:val="Ttulo2"/>
        <w:numPr>
          <w:ilvl w:val="1"/>
          <w:numId w:val="0"/>
        </w:numPr>
        <w:spacing w:before="0" w:line="360" w:lineRule="auto"/>
        <w:ind w:left="624"/>
        <w:rPr>
          <w:rFonts w:eastAsia="Arial" w:cs="Arial"/>
          <w:rPrChange w:id="103" w:author="martins souza" w:date="2018-08-21T23:05:00Z">
            <w:rPr/>
          </w:rPrChange>
        </w:rPr>
        <w:pPrChange w:id="104" w:author="martins souza" w:date="2018-08-21T23:05:00Z">
          <w:pPr>
            <w:pStyle w:val="Ttulo2"/>
            <w:numPr>
              <w:numId w:val="0"/>
            </w:numPr>
            <w:ind w:left="624" w:firstLine="0"/>
          </w:pPr>
        </w:pPrChange>
      </w:pPr>
      <w:bookmarkStart w:id="105" w:name="_Toc493382532"/>
      <w:bookmarkStart w:id="106" w:name="_Toc516499177"/>
      <w:r w:rsidRPr="00BC1C65">
        <w:t>2.3. PRINCIPAIS ENVOLVIDOS E SUAS CARACTERÍSTICAS</w:t>
      </w:r>
      <w:bookmarkEnd w:id="105"/>
      <w:bookmarkEnd w:id="106"/>
    </w:p>
    <w:p w14:paraId="45F01C41" w14:textId="77777777" w:rsidR="004622EF" w:rsidRPr="00492150" w:rsidRDefault="004622EF" w:rsidP="004622EF">
      <w:pPr>
        <w:spacing w:after="0" w:line="360" w:lineRule="auto"/>
        <w:ind w:firstLine="709"/>
        <w:rPr>
          <w:rFonts w:ascii="Arial" w:hAnsi="Arial" w:cs="Arial"/>
        </w:rPr>
      </w:pPr>
    </w:p>
    <w:p w14:paraId="2778CD58" w14:textId="77777777" w:rsidR="00CD0F0C" w:rsidRPr="00BC1C65" w:rsidRDefault="004622EF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Este capítulo apresenta as entidades relacionadas ao sistema, bem como os desenvolvedores do projeto abordado no presente trabalho.</w:t>
      </w:r>
    </w:p>
    <w:p w14:paraId="606A79BD" w14:textId="77777777" w:rsidR="004622EF" w:rsidRPr="00492150" w:rsidRDefault="004622EF" w:rsidP="004622EF">
      <w:pPr>
        <w:spacing w:after="0" w:line="360" w:lineRule="auto"/>
        <w:ind w:firstLine="709"/>
        <w:rPr>
          <w:rFonts w:ascii="Arial" w:hAnsi="Arial" w:cs="Arial"/>
        </w:rPr>
      </w:pPr>
    </w:p>
    <w:p w14:paraId="6FCD4084" w14:textId="77777777" w:rsidR="008838CA" w:rsidRPr="00C107A4" w:rsidRDefault="008838CA">
      <w:pPr>
        <w:pStyle w:val="Ttulo3"/>
        <w:numPr>
          <w:ilvl w:val="2"/>
          <w:numId w:val="0"/>
        </w:numPr>
        <w:spacing w:before="0" w:line="360" w:lineRule="auto"/>
        <w:ind w:left="851"/>
        <w:rPr>
          <w:rFonts w:eastAsia="Arial" w:cs="Arial"/>
          <w:color w:val="auto"/>
          <w:rPrChange w:id="107" w:author="martins souza" w:date="2018-08-21T23:05:00Z">
            <w:rPr/>
          </w:rPrChange>
        </w:rPr>
        <w:pPrChange w:id="108" w:author="martins souza" w:date="2018-08-21T23:05:00Z">
          <w:pPr>
            <w:pStyle w:val="Ttulo3"/>
            <w:numPr>
              <w:numId w:val="0"/>
            </w:numPr>
            <w:ind w:left="851" w:firstLine="0"/>
          </w:pPr>
        </w:pPrChange>
      </w:pPr>
      <w:bookmarkStart w:id="109" w:name="_Toc493382533"/>
      <w:bookmarkStart w:id="110" w:name="_Toc516499178"/>
      <w:r w:rsidRPr="00BC1C65">
        <w:rPr>
          <w:color w:val="auto"/>
        </w:rPr>
        <w:t>2.3.1. USUÁRIOS DO SISTEMA</w:t>
      </w:r>
      <w:bookmarkEnd w:id="109"/>
      <w:bookmarkEnd w:id="110"/>
    </w:p>
    <w:p w14:paraId="303107A2" w14:textId="77777777" w:rsidR="00FB4298" w:rsidRPr="00492150" w:rsidRDefault="00FB4298" w:rsidP="00FB4298">
      <w:pPr>
        <w:rPr>
          <w:rFonts w:ascii="Arial" w:hAnsi="Arial" w:cs="Arial"/>
        </w:rPr>
      </w:pPr>
    </w:p>
    <w:p w14:paraId="63FE991B" w14:textId="77777777" w:rsidR="008838CA" w:rsidRPr="00BC1C65" w:rsidRDefault="007955EF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Os usuários desse sistema são </w:t>
      </w:r>
      <w:r w:rsidR="00EF27BD" w:rsidRPr="00BC1C65">
        <w:rPr>
          <w:rFonts w:ascii="Arial" w:eastAsia="Arial" w:hAnsi="Arial" w:cs="Arial"/>
          <w:sz w:val="24"/>
          <w:szCs w:val="24"/>
        </w:rPr>
        <w:t>os usuários finais</w:t>
      </w:r>
      <w:r w:rsidR="00653732" w:rsidRPr="00BC1C65">
        <w:rPr>
          <w:rFonts w:ascii="Arial" w:eastAsia="Arial" w:hAnsi="Arial" w:cs="Arial"/>
          <w:sz w:val="24"/>
          <w:szCs w:val="24"/>
        </w:rPr>
        <w:t>: lojistas, funcionários</w:t>
      </w:r>
      <w:r w:rsidR="00EF27BD" w:rsidRPr="00BC1C65">
        <w:rPr>
          <w:rFonts w:ascii="Arial" w:eastAsia="Arial" w:hAnsi="Arial" w:cs="Arial"/>
          <w:sz w:val="24"/>
          <w:szCs w:val="24"/>
        </w:rPr>
        <w:t xml:space="preserve"> e o administrador do sistema</w:t>
      </w:r>
      <w:r w:rsidRPr="00BC1C65">
        <w:rPr>
          <w:rFonts w:ascii="Arial" w:eastAsia="Arial" w:hAnsi="Arial" w:cs="Arial"/>
          <w:sz w:val="24"/>
          <w:szCs w:val="24"/>
        </w:rPr>
        <w:t xml:space="preserve"> de uma </w:t>
      </w:r>
      <w:r w:rsidR="00677C4B" w:rsidRPr="00BC1C65">
        <w:rPr>
          <w:rFonts w:ascii="Arial" w:eastAsia="Arial" w:hAnsi="Arial" w:cs="Arial"/>
          <w:sz w:val="24"/>
          <w:szCs w:val="24"/>
        </w:rPr>
        <w:t>loja de ótica</w:t>
      </w:r>
      <w:r w:rsidR="00221E14" w:rsidRPr="00BC1C65">
        <w:rPr>
          <w:rFonts w:ascii="Arial" w:eastAsia="Arial" w:hAnsi="Arial" w:cs="Arial"/>
          <w:sz w:val="24"/>
          <w:szCs w:val="24"/>
        </w:rPr>
        <w:t>s</w:t>
      </w:r>
      <w:r w:rsidRPr="00BC1C65">
        <w:rPr>
          <w:rFonts w:ascii="Arial" w:eastAsia="Arial" w:hAnsi="Arial" w:cs="Arial"/>
          <w:sz w:val="24"/>
          <w:szCs w:val="24"/>
        </w:rPr>
        <w:t xml:space="preserve">, que terão acesso para </w:t>
      </w:r>
      <w:r w:rsidR="00D423D6" w:rsidRPr="00BC1C65">
        <w:rPr>
          <w:rFonts w:ascii="Arial" w:eastAsia="Arial" w:hAnsi="Arial" w:cs="Arial"/>
          <w:sz w:val="24"/>
          <w:szCs w:val="24"/>
        </w:rPr>
        <w:t xml:space="preserve">o </w:t>
      </w:r>
      <w:r w:rsidRPr="00BC1C65">
        <w:rPr>
          <w:rFonts w:ascii="Arial" w:eastAsia="Arial" w:hAnsi="Arial" w:cs="Arial"/>
          <w:sz w:val="24"/>
          <w:szCs w:val="24"/>
        </w:rPr>
        <w:t>controle e</w:t>
      </w:r>
      <w:r w:rsidR="00D423D6" w:rsidRPr="00BC1C65">
        <w:rPr>
          <w:rFonts w:ascii="Arial" w:eastAsia="Arial" w:hAnsi="Arial" w:cs="Arial"/>
          <w:sz w:val="24"/>
          <w:szCs w:val="24"/>
        </w:rPr>
        <w:t xml:space="preserve"> gestão da loja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3944970C" w14:textId="77777777" w:rsidR="00FB35C6" w:rsidRPr="00492150" w:rsidRDefault="00FB35C6" w:rsidP="00FB35C6">
      <w:pPr>
        <w:pStyle w:val="Ttulo3"/>
        <w:numPr>
          <w:ilvl w:val="0"/>
          <w:numId w:val="0"/>
        </w:numPr>
        <w:spacing w:before="0" w:line="360" w:lineRule="auto"/>
        <w:ind w:left="851"/>
        <w:rPr>
          <w:rFonts w:cs="Arial"/>
          <w:color w:val="auto"/>
        </w:rPr>
      </w:pPr>
      <w:bookmarkStart w:id="111" w:name="_Toc493382534"/>
    </w:p>
    <w:p w14:paraId="176372F7" w14:textId="77777777" w:rsidR="008838CA" w:rsidRPr="00C107A4" w:rsidRDefault="00DB6084">
      <w:pPr>
        <w:pStyle w:val="Ttulo3"/>
        <w:numPr>
          <w:ilvl w:val="2"/>
          <w:numId w:val="0"/>
        </w:numPr>
        <w:spacing w:before="0" w:line="360" w:lineRule="auto"/>
        <w:ind w:left="851"/>
        <w:rPr>
          <w:rFonts w:eastAsia="Arial" w:cs="Arial"/>
          <w:color w:val="auto"/>
          <w:rPrChange w:id="112" w:author="martins souza" w:date="2018-08-21T23:05:00Z">
            <w:rPr/>
          </w:rPrChange>
        </w:rPr>
        <w:pPrChange w:id="113" w:author="martins souza" w:date="2018-08-21T23:05:00Z">
          <w:pPr>
            <w:pStyle w:val="Ttulo3"/>
            <w:numPr>
              <w:numId w:val="0"/>
            </w:numPr>
            <w:ind w:left="851" w:firstLine="0"/>
          </w:pPr>
        </w:pPrChange>
      </w:pPr>
      <w:bookmarkStart w:id="114" w:name="_Toc516499179"/>
      <w:r w:rsidRPr="00BC1C65">
        <w:rPr>
          <w:color w:val="auto"/>
        </w:rPr>
        <w:t xml:space="preserve">2.3.2. </w:t>
      </w:r>
      <w:commentRangeStart w:id="115"/>
      <w:r w:rsidRPr="00BC1C65">
        <w:rPr>
          <w:color w:val="auto"/>
        </w:rPr>
        <w:t>DESENVOLVEDORES DO SISTEMA</w:t>
      </w:r>
      <w:bookmarkEnd w:id="111"/>
      <w:bookmarkEnd w:id="114"/>
      <w:commentRangeEnd w:id="115"/>
      <w:r w:rsidR="00291CB3">
        <w:rPr>
          <w:rStyle w:val="Refdecomentrio"/>
          <w:rFonts w:asciiTheme="minorHAnsi" w:eastAsiaTheme="minorEastAsia" w:hAnsiTheme="minorHAnsi" w:cstheme="minorBidi"/>
          <w:b w:val="0"/>
          <w:bCs w:val="0"/>
          <w:color w:val="auto"/>
        </w:rPr>
        <w:commentReference w:id="115"/>
      </w:r>
    </w:p>
    <w:p w14:paraId="5D3E2BC5" w14:textId="77777777" w:rsidR="00A6576B" w:rsidRPr="00492150" w:rsidRDefault="00A6576B" w:rsidP="00A6576B">
      <w:pPr>
        <w:rPr>
          <w:rFonts w:ascii="Arial" w:hAnsi="Arial" w:cs="Arial"/>
        </w:rPr>
      </w:pPr>
    </w:p>
    <w:p w14:paraId="35220DB1" w14:textId="41060AA6" w:rsidR="004134C1" w:rsidRPr="004134C1" w:rsidRDefault="000A7173" w:rsidP="004134C1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FA1D5E">
        <w:rPr>
          <w:rFonts w:ascii="Arial" w:eastAsia="Arial" w:hAnsi="Arial" w:cs="Arial"/>
          <w:sz w:val="24"/>
          <w:szCs w:val="24"/>
        </w:rPr>
        <w:t xml:space="preserve">Alunos da Fatec Ourinhos do curso de Análise e Desenvolvimento de Sistemas, período noturno: </w:t>
      </w:r>
      <w:del w:id="116" w:author="FATEC" w:date="2018-08-21T21:33:00Z">
        <w:r w:rsidR="00CD3DA6" w:rsidRPr="00FA1D5E" w:rsidDel="00F5638E">
          <w:rPr>
            <w:rFonts w:ascii="Arial" w:eastAsia="Arial" w:hAnsi="Arial" w:cs="Arial"/>
            <w:sz w:val="24"/>
            <w:szCs w:val="24"/>
          </w:rPr>
          <w:delText xml:space="preserve">Brayan , </w:delText>
        </w:r>
      </w:del>
      <w:r w:rsidR="00CD3DA6" w:rsidRPr="00FA1D5E">
        <w:rPr>
          <w:rFonts w:ascii="Arial" w:eastAsia="Arial" w:hAnsi="Arial" w:cs="Arial"/>
          <w:sz w:val="24"/>
          <w:szCs w:val="24"/>
        </w:rPr>
        <w:t>Flávio</w:t>
      </w:r>
      <w:r w:rsidR="517E3EDC" w:rsidRPr="00FA1D5E">
        <w:rPr>
          <w:rFonts w:ascii="Arial" w:eastAsia="Arial" w:hAnsi="Arial" w:cs="Arial"/>
          <w:sz w:val="24"/>
          <w:szCs w:val="24"/>
        </w:rPr>
        <w:t xml:space="preserve"> José</w:t>
      </w:r>
      <w:r w:rsidR="66546842" w:rsidRPr="00FA1D5E">
        <w:rPr>
          <w:rFonts w:ascii="Arial" w:eastAsia="Arial" w:hAnsi="Arial" w:cs="Arial"/>
          <w:sz w:val="24"/>
          <w:szCs w:val="24"/>
        </w:rPr>
        <w:t xml:space="preserve"> </w:t>
      </w:r>
      <w:r w:rsidR="517E3EDC" w:rsidRPr="00FA1D5E">
        <w:rPr>
          <w:rFonts w:ascii="Arial" w:eastAsia="Arial" w:hAnsi="Arial" w:cs="Arial"/>
          <w:sz w:val="24"/>
          <w:szCs w:val="24"/>
        </w:rPr>
        <w:t>Petréli RA:</w:t>
      </w:r>
      <w:r w:rsidR="00106394">
        <w:rPr>
          <w:rFonts w:ascii="Arial" w:eastAsia="Arial" w:hAnsi="Arial" w:cs="Arial"/>
          <w:sz w:val="24"/>
          <w:szCs w:val="24"/>
        </w:rPr>
        <w:t xml:space="preserve"> </w:t>
      </w:r>
      <w:r w:rsidR="517E3EDC" w:rsidRPr="00FA1D5E">
        <w:rPr>
          <w:rFonts w:ascii="Arial" w:eastAsia="Arial" w:hAnsi="Arial" w:cs="Arial"/>
          <w:sz w:val="24"/>
          <w:szCs w:val="24"/>
        </w:rPr>
        <w:t>0210481422004</w:t>
      </w:r>
      <w:r w:rsidR="00CD3DA6" w:rsidRPr="00FA1D5E">
        <w:rPr>
          <w:rFonts w:ascii="Arial" w:eastAsia="Arial" w:hAnsi="Arial" w:cs="Arial"/>
          <w:sz w:val="24"/>
          <w:szCs w:val="24"/>
        </w:rPr>
        <w:t>, Guilherme</w:t>
      </w:r>
      <w:ins w:id="117" w:author="martins souza" w:date="2018-08-21T23:05:00Z">
        <w:r w:rsidR="5F7C689C" w:rsidRPr="00FA1D5E">
          <w:rPr>
            <w:rFonts w:ascii="Arial" w:eastAsia="Arial" w:hAnsi="Arial" w:cs="Arial"/>
            <w:sz w:val="24"/>
            <w:szCs w:val="24"/>
          </w:rPr>
          <w:t xml:space="preserve"> Martins RA: 021048151</w:t>
        </w:r>
        <w:r w:rsidR="43D0F2B5" w:rsidRPr="00FA1D5E">
          <w:rPr>
            <w:rFonts w:ascii="Arial" w:eastAsia="Arial" w:hAnsi="Arial" w:cs="Arial"/>
            <w:sz w:val="24"/>
            <w:szCs w:val="24"/>
          </w:rPr>
          <w:t>3022</w:t>
        </w:r>
      </w:ins>
      <w:r w:rsidR="00CD3DA6" w:rsidRPr="00FA1D5E">
        <w:rPr>
          <w:rFonts w:ascii="Arial" w:eastAsia="Arial" w:hAnsi="Arial" w:cs="Arial"/>
          <w:sz w:val="24"/>
          <w:szCs w:val="24"/>
        </w:rPr>
        <w:t xml:space="preserve">, Luiz </w:t>
      </w:r>
      <w:r w:rsidR="77C406E6" w:rsidRPr="00FA1D5E">
        <w:rPr>
          <w:rFonts w:ascii="Arial" w:eastAsia="Arial" w:hAnsi="Arial" w:cs="Arial"/>
          <w:sz w:val="24"/>
          <w:szCs w:val="24"/>
        </w:rPr>
        <w:t>H</w:t>
      </w:r>
      <w:r w:rsidR="5B62696D" w:rsidRPr="00FA1D5E">
        <w:rPr>
          <w:rFonts w:ascii="Arial" w:eastAsia="Arial" w:hAnsi="Arial" w:cs="Arial"/>
          <w:sz w:val="24"/>
          <w:szCs w:val="24"/>
        </w:rPr>
        <w:t>enrique Camilo Procópio RA: 0210</w:t>
      </w:r>
      <w:r w:rsidR="181D6228" w:rsidRPr="00FA1D5E">
        <w:rPr>
          <w:rFonts w:ascii="Arial" w:eastAsia="Arial" w:hAnsi="Arial" w:cs="Arial"/>
          <w:sz w:val="24"/>
          <w:szCs w:val="24"/>
        </w:rPr>
        <w:t>4</w:t>
      </w:r>
      <w:r w:rsidR="0284B267" w:rsidRPr="00FA1D5E">
        <w:rPr>
          <w:rFonts w:ascii="Arial" w:eastAsia="Arial" w:hAnsi="Arial" w:cs="Arial"/>
          <w:sz w:val="24"/>
          <w:szCs w:val="24"/>
        </w:rPr>
        <w:t>81623</w:t>
      </w:r>
      <w:r w:rsidR="7BA591A9" w:rsidRPr="00FA1D5E">
        <w:rPr>
          <w:rFonts w:ascii="Arial" w:eastAsia="Arial" w:hAnsi="Arial" w:cs="Arial"/>
          <w:sz w:val="24"/>
          <w:szCs w:val="24"/>
        </w:rPr>
        <w:t>014</w:t>
      </w:r>
      <w:r w:rsidR="77C406E6" w:rsidRPr="00FA1D5E">
        <w:rPr>
          <w:rFonts w:ascii="Arial" w:eastAsia="Arial" w:hAnsi="Arial" w:cs="Arial"/>
          <w:sz w:val="24"/>
          <w:szCs w:val="24"/>
        </w:rPr>
        <w:t xml:space="preserve"> </w:t>
      </w:r>
      <w:r w:rsidR="00C2468F" w:rsidRPr="00FA1D5E">
        <w:rPr>
          <w:rFonts w:ascii="Arial" w:eastAsia="Arial" w:hAnsi="Arial" w:cs="Arial"/>
          <w:sz w:val="24"/>
          <w:szCs w:val="24"/>
        </w:rPr>
        <w:t xml:space="preserve">e </w:t>
      </w:r>
      <w:r w:rsidRPr="00FA1D5E">
        <w:rPr>
          <w:rFonts w:ascii="Arial" w:eastAsia="Arial" w:hAnsi="Arial" w:cs="Arial"/>
          <w:sz w:val="24"/>
          <w:szCs w:val="24"/>
        </w:rPr>
        <w:t>Mayara F</w:t>
      </w:r>
      <w:r w:rsidR="00433F60" w:rsidRPr="00FA1D5E">
        <w:rPr>
          <w:rFonts w:ascii="Arial" w:eastAsia="Arial" w:hAnsi="Arial" w:cs="Arial"/>
          <w:sz w:val="24"/>
          <w:szCs w:val="24"/>
        </w:rPr>
        <w:t>ernanda Silva RA: 0210481723026.</w:t>
      </w:r>
    </w:p>
    <w:p w14:paraId="76741311" w14:textId="77777777" w:rsidR="00DE522D" w:rsidRPr="00492150" w:rsidRDefault="00DE522D" w:rsidP="00DE522D">
      <w:pPr>
        <w:rPr>
          <w:rFonts w:ascii="Arial" w:hAnsi="Arial" w:cs="Arial"/>
          <w:szCs w:val="24"/>
        </w:rPr>
      </w:pPr>
    </w:p>
    <w:p w14:paraId="5E0C7639" w14:textId="77777777" w:rsidR="00DE522D" w:rsidRPr="00C107A4" w:rsidRDefault="00C365DC">
      <w:pPr>
        <w:pStyle w:val="Ttulo2"/>
        <w:numPr>
          <w:ilvl w:val="1"/>
          <w:numId w:val="0"/>
        </w:numPr>
        <w:ind w:left="576"/>
        <w:rPr>
          <w:rFonts w:eastAsia="Arial" w:cs="Arial"/>
          <w:rPrChange w:id="118" w:author="martins souza" w:date="2018-08-21T23:05:00Z">
            <w:rPr/>
          </w:rPrChange>
        </w:rPr>
      </w:pPr>
      <w:bookmarkStart w:id="119" w:name="_Toc493382535"/>
      <w:bookmarkStart w:id="120" w:name="_Toc516499180"/>
      <w:r w:rsidRPr="00BC1C65">
        <w:lastRenderedPageBreak/>
        <w:t>2.4. REGRAS DE NEGÓCIO</w:t>
      </w:r>
      <w:bookmarkEnd w:id="119"/>
      <w:bookmarkEnd w:id="120"/>
    </w:p>
    <w:p w14:paraId="1F205D13" w14:textId="77777777" w:rsidR="00C365DC" w:rsidRPr="00492150" w:rsidRDefault="00C365DC" w:rsidP="00C365DC">
      <w:pPr>
        <w:rPr>
          <w:rFonts w:ascii="Arial" w:hAnsi="Arial" w:cs="Arial"/>
        </w:rPr>
      </w:pPr>
    </w:p>
    <w:p w14:paraId="379F58C0" w14:textId="77777777" w:rsidR="00136F93" w:rsidRPr="00BC1C65" w:rsidRDefault="00136F93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Para ter acesso aos recursos do sistema</w:t>
      </w:r>
      <w:r w:rsidR="008459CE" w:rsidRPr="00BC1C65">
        <w:rPr>
          <w:rFonts w:ascii="Arial" w:eastAsia="Arial" w:hAnsi="Arial" w:cs="Arial"/>
          <w:sz w:val="24"/>
          <w:szCs w:val="24"/>
        </w:rPr>
        <w:t xml:space="preserve"> o usuário deve ser definido como um usuário autorizado, conforme o regulamento geral para usar o sistema.</w:t>
      </w:r>
    </w:p>
    <w:p w14:paraId="771C9616" w14:textId="7A7E917F" w:rsidR="00617488" w:rsidRPr="00BC1C65" w:rsidRDefault="00617488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A etapa de validar CNP</w:t>
      </w:r>
      <w:r w:rsidR="00731708" w:rsidRPr="00BC1C65">
        <w:rPr>
          <w:rFonts w:ascii="Arial" w:eastAsia="Arial" w:hAnsi="Arial" w:cs="Arial"/>
          <w:sz w:val="24"/>
          <w:szCs w:val="24"/>
        </w:rPr>
        <w:t>J</w:t>
      </w:r>
      <w:r w:rsidRPr="00BC1C65">
        <w:rPr>
          <w:rFonts w:ascii="Arial" w:eastAsia="Arial" w:hAnsi="Arial" w:cs="Arial"/>
          <w:sz w:val="24"/>
          <w:szCs w:val="24"/>
        </w:rPr>
        <w:t>, disponível no item “Cadastrar Cliente”</w:t>
      </w:r>
      <w:r w:rsidR="00485834" w:rsidRPr="00BC1C65">
        <w:rPr>
          <w:rFonts w:ascii="Arial" w:eastAsia="Arial" w:hAnsi="Arial" w:cs="Arial"/>
          <w:sz w:val="24"/>
          <w:szCs w:val="24"/>
        </w:rPr>
        <w:t xml:space="preserve"> (descrito no tópico </w:t>
      </w:r>
      <w:hyperlink w:anchor="_RF01_–_CADASTRAR" w:history="1">
        <w:r w:rsidR="00B852B2" w:rsidRPr="00BC1C65">
          <w:rPr>
            <w:rStyle w:val="Hyperlink"/>
            <w:rFonts w:ascii="Arial" w:eastAsia="Arial" w:hAnsi="Arial" w:cs="Arial"/>
            <w:sz w:val="24"/>
            <w:szCs w:val="24"/>
          </w:rPr>
          <w:t>RF01</w:t>
        </w:r>
      </w:hyperlink>
      <w:r w:rsidR="008432BC" w:rsidRPr="00BC1C65">
        <w:rPr>
          <w:rFonts w:ascii="Arial" w:eastAsia="Arial" w:hAnsi="Arial" w:cs="Arial"/>
          <w:sz w:val="24"/>
          <w:szCs w:val="24"/>
        </w:rPr>
        <w:t xml:space="preserve"> do capitulo 3</w:t>
      </w:r>
      <w:r w:rsidR="00367851">
        <w:rPr>
          <w:rFonts w:ascii="Arial" w:eastAsia="Arial" w:hAnsi="Arial" w:cs="Arial"/>
          <w:sz w:val="24"/>
          <w:szCs w:val="24"/>
        </w:rPr>
        <w:t>)</w:t>
      </w:r>
      <w:r w:rsidRPr="00BC1C65">
        <w:rPr>
          <w:rFonts w:ascii="Arial" w:eastAsia="Arial" w:hAnsi="Arial" w:cs="Arial"/>
          <w:sz w:val="24"/>
          <w:szCs w:val="24"/>
        </w:rPr>
        <w:t xml:space="preserve"> quando o cliente cadastrado é definido como sendo pessoa jurídica, a validação </w:t>
      </w:r>
      <w:r w:rsidR="00485834" w:rsidRPr="00BC1C65">
        <w:rPr>
          <w:rFonts w:ascii="Arial" w:eastAsia="Arial" w:hAnsi="Arial" w:cs="Arial"/>
          <w:sz w:val="24"/>
          <w:szCs w:val="24"/>
        </w:rPr>
        <w:t>d</w:t>
      </w:r>
      <w:r w:rsidRPr="00BC1C65">
        <w:rPr>
          <w:rFonts w:ascii="Arial" w:eastAsia="Arial" w:hAnsi="Arial" w:cs="Arial"/>
          <w:sz w:val="24"/>
          <w:szCs w:val="24"/>
        </w:rPr>
        <w:t>o</w:t>
      </w:r>
      <w:r w:rsidR="00485834" w:rsidRPr="00BC1C65">
        <w:rPr>
          <w:rFonts w:ascii="Arial" w:eastAsia="Arial" w:hAnsi="Arial" w:cs="Arial"/>
          <w:sz w:val="24"/>
          <w:szCs w:val="24"/>
        </w:rPr>
        <w:t xml:space="preserve"> CNPJ do cliente</w:t>
      </w:r>
      <w:r w:rsidRPr="00BC1C65">
        <w:rPr>
          <w:rFonts w:ascii="Arial" w:eastAsia="Arial" w:hAnsi="Arial" w:cs="Arial"/>
          <w:sz w:val="24"/>
          <w:szCs w:val="24"/>
        </w:rPr>
        <w:t xml:space="preserve"> </w:t>
      </w:r>
      <w:r w:rsidR="00485834" w:rsidRPr="00BC1C65">
        <w:rPr>
          <w:rFonts w:ascii="Arial" w:eastAsia="Arial" w:hAnsi="Arial" w:cs="Arial"/>
          <w:sz w:val="24"/>
          <w:szCs w:val="24"/>
        </w:rPr>
        <w:t>é feita através de uma consulta do respectivo dado junto ao Órgão que tem esse tipo de informação</w:t>
      </w:r>
      <w:r w:rsidR="009804CA" w:rsidRPr="00BC1C65">
        <w:rPr>
          <w:rFonts w:ascii="Arial" w:eastAsia="Arial" w:hAnsi="Arial" w:cs="Arial"/>
          <w:sz w:val="24"/>
          <w:szCs w:val="24"/>
        </w:rPr>
        <w:t>.</w:t>
      </w:r>
    </w:p>
    <w:p w14:paraId="1EB6D01E" w14:textId="77777777" w:rsidR="00F00FD3" w:rsidRPr="00BC1C65" w:rsidRDefault="00653732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Na etapa que consiste em </w:t>
      </w:r>
      <w:r w:rsidR="004601BD" w:rsidRPr="00BC1C65">
        <w:rPr>
          <w:rFonts w:ascii="Arial" w:eastAsia="Arial" w:hAnsi="Arial" w:cs="Arial"/>
          <w:sz w:val="24"/>
          <w:szCs w:val="24"/>
        </w:rPr>
        <w:t>fazer login no sistema</w:t>
      </w:r>
      <w:r w:rsidRPr="00BC1C65">
        <w:rPr>
          <w:rFonts w:ascii="Arial" w:eastAsia="Arial" w:hAnsi="Arial" w:cs="Arial"/>
          <w:sz w:val="24"/>
          <w:szCs w:val="24"/>
        </w:rPr>
        <w:t>, to</w:t>
      </w:r>
      <w:r w:rsidR="009A782F" w:rsidRPr="00BC1C65">
        <w:rPr>
          <w:rFonts w:ascii="Arial" w:eastAsia="Arial" w:hAnsi="Arial" w:cs="Arial"/>
          <w:sz w:val="24"/>
          <w:szCs w:val="24"/>
        </w:rPr>
        <w:t>do usuário</w:t>
      </w:r>
      <w:r w:rsidRPr="00BC1C65">
        <w:rPr>
          <w:rFonts w:ascii="Arial" w:eastAsia="Arial" w:hAnsi="Arial" w:cs="Arial"/>
          <w:sz w:val="24"/>
          <w:szCs w:val="24"/>
        </w:rPr>
        <w:t xml:space="preserve"> deverá ser funcionário da loja, </w:t>
      </w:r>
      <w:r w:rsidR="009A782F" w:rsidRPr="00BC1C65">
        <w:rPr>
          <w:rFonts w:ascii="Arial" w:eastAsia="Arial" w:hAnsi="Arial" w:cs="Arial"/>
          <w:sz w:val="24"/>
          <w:szCs w:val="24"/>
        </w:rPr>
        <w:t>previamente cadastra</w:t>
      </w:r>
      <w:r w:rsidR="00853235" w:rsidRPr="00BC1C65">
        <w:rPr>
          <w:rFonts w:ascii="Arial" w:eastAsia="Arial" w:hAnsi="Arial" w:cs="Arial"/>
          <w:sz w:val="24"/>
          <w:szCs w:val="24"/>
        </w:rPr>
        <w:t>dos; t</w:t>
      </w:r>
      <w:r w:rsidR="00F00FD3" w:rsidRPr="00BC1C65">
        <w:rPr>
          <w:rFonts w:ascii="Arial" w:eastAsia="Arial" w:hAnsi="Arial" w:cs="Arial"/>
          <w:sz w:val="24"/>
          <w:szCs w:val="24"/>
        </w:rPr>
        <w:t xml:space="preserve">odos os campos de cadastros </w:t>
      </w:r>
      <w:r w:rsidR="009804CA" w:rsidRPr="00BC1C65">
        <w:rPr>
          <w:rFonts w:ascii="Arial" w:eastAsia="Arial" w:hAnsi="Arial" w:cs="Arial"/>
          <w:sz w:val="24"/>
          <w:szCs w:val="24"/>
        </w:rPr>
        <w:t xml:space="preserve">marcados com asterisco (*) </w:t>
      </w:r>
      <w:r w:rsidR="00F00FD3" w:rsidRPr="00BC1C65">
        <w:rPr>
          <w:rFonts w:ascii="Arial" w:eastAsia="Arial" w:hAnsi="Arial" w:cs="Arial"/>
          <w:sz w:val="24"/>
          <w:szCs w:val="24"/>
        </w:rPr>
        <w:t>são obrigatórios</w:t>
      </w:r>
      <w:r w:rsidR="004601BD" w:rsidRPr="00BC1C65">
        <w:rPr>
          <w:rFonts w:ascii="Arial" w:eastAsia="Arial" w:hAnsi="Arial" w:cs="Arial"/>
          <w:sz w:val="24"/>
          <w:szCs w:val="24"/>
        </w:rPr>
        <w:t>, o mesmo ocorre para o cadastro de funcionários</w:t>
      </w:r>
      <w:r w:rsidR="00853235" w:rsidRPr="00BC1C65">
        <w:rPr>
          <w:rFonts w:ascii="Arial" w:eastAsia="Arial" w:hAnsi="Arial" w:cs="Arial"/>
          <w:sz w:val="24"/>
          <w:szCs w:val="24"/>
        </w:rPr>
        <w:t xml:space="preserve"> e, t</w:t>
      </w:r>
      <w:r w:rsidR="00F00FD3" w:rsidRPr="00BC1C65">
        <w:rPr>
          <w:rFonts w:ascii="Arial" w:eastAsia="Arial" w:hAnsi="Arial" w:cs="Arial"/>
          <w:sz w:val="24"/>
          <w:szCs w:val="24"/>
        </w:rPr>
        <w:t>odos os usuários deverão preencher um termo de confidencialidade de informações da loja.</w:t>
      </w:r>
      <w:r w:rsidR="00853235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F00FD3" w:rsidRPr="00BC1C65">
        <w:rPr>
          <w:rFonts w:ascii="Arial" w:eastAsia="Arial" w:hAnsi="Arial" w:cs="Arial"/>
          <w:sz w:val="24"/>
          <w:szCs w:val="24"/>
        </w:rPr>
        <w:t xml:space="preserve"> Somente o usuário com perfil “Administrador” terão acesso </w:t>
      </w:r>
      <w:r w:rsidR="004601BD" w:rsidRPr="00BC1C65">
        <w:rPr>
          <w:rFonts w:ascii="Arial" w:eastAsia="Arial" w:hAnsi="Arial" w:cs="Arial"/>
          <w:sz w:val="24"/>
          <w:szCs w:val="24"/>
        </w:rPr>
        <w:t>a todas as funcionalidades do sistema.</w:t>
      </w:r>
    </w:p>
    <w:p w14:paraId="665AC7C4" w14:textId="77777777" w:rsidR="00F00FD3" w:rsidRPr="00BC1C65" w:rsidRDefault="00F00FD3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Além de </w:t>
      </w:r>
      <w:r w:rsidR="00853235" w:rsidRPr="00BC1C65">
        <w:rPr>
          <w:rFonts w:ascii="Arial" w:eastAsia="Arial" w:hAnsi="Arial" w:cs="Arial"/>
          <w:sz w:val="24"/>
          <w:szCs w:val="24"/>
        </w:rPr>
        <w:t xml:space="preserve">dispor </w:t>
      </w:r>
      <w:r w:rsidRPr="00BC1C65">
        <w:rPr>
          <w:rFonts w:ascii="Arial" w:eastAsia="Arial" w:hAnsi="Arial" w:cs="Arial"/>
          <w:sz w:val="24"/>
          <w:szCs w:val="24"/>
        </w:rPr>
        <w:t>o administrador de acesso aos “módulos do sistema”, o sistema pode atribuir um grau de acesso a cada usuário c</w:t>
      </w:r>
      <w:r w:rsidR="00853235" w:rsidRPr="00BC1C65">
        <w:rPr>
          <w:rFonts w:ascii="Arial" w:eastAsia="Arial" w:hAnsi="Arial" w:cs="Arial"/>
          <w:sz w:val="24"/>
          <w:szCs w:val="24"/>
        </w:rPr>
        <w:t>adastrado, podendo ser 2 níveis:</w:t>
      </w:r>
    </w:p>
    <w:p w14:paraId="43AEA53C" w14:textId="64A0AF58" w:rsidR="00F00FD3" w:rsidRPr="00BC1C65" w:rsidRDefault="00F00FD3" w:rsidP="00BC1C65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Nível 1 – Usuário com limitações de acesso </w:t>
      </w:r>
      <w:r w:rsidR="00DA30B9" w:rsidRPr="00BC1C65">
        <w:rPr>
          <w:rFonts w:ascii="Arial" w:eastAsia="Arial" w:hAnsi="Arial" w:cs="Arial"/>
          <w:sz w:val="24"/>
          <w:szCs w:val="24"/>
        </w:rPr>
        <w:t>às</w:t>
      </w:r>
      <w:r w:rsidRPr="00BC1C65">
        <w:rPr>
          <w:rFonts w:ascii="Arial" w:eastAsia="Arial" w:hAnsi="Arial" w:cs="Arial"/>
          <w:sz w:val="24"/>
          <w:szCs w:val="24"/>
        </w:rPr>
        <w:t xml:space="preserve"> informações dos dados no sistema.</w:t>
      </w:r>
    </w:p>
    <w:p w14:paraId="1E05D261" w14:textId="77777777" w:rsidR="00F00FD3" w:rsidRPr="00BC1C65" w:rsidRDefault="00F00FD3" w:rsidP="00BC1C65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Nível 2 – Administrador, com acesso total aos dados do sistema</w:t>
      </w:r>
    </w:p>
    <w:p w14:paraId="60649613" w14:textId="0373A6B4" w:rsidR="00777979" w:rsidRPr="00BC1C65" w:rsidRDefault="00777979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Apenas </w:t>
      </w:r>
      <w:r w:rsidR="00853235" w:rsidRPr="00BC1C65">
        <w:rPr>
          <w:rFonts w:ascii="Arial" w:eastAsia="Arial" w:hAnsi="Arial" w:cs="Arial"/>
          <w:sz w:val="24"/>
          <w:szCs w:val="24"/>
        </w:rPr>
        <w:t xml:space="preserve">os </w:t>
      </w:r>
      <w:r w:rsidRPr="00BC1C65">
        <w:rPr>
          <w:rFonts w:ascii="Arial" w:eastAsia="Arial" w:hAnsi="Arial" w:cs="Arial"/>
          <w:sz w:val="24"/>
          <w:szCs w:val="24"/>
        </w:rPr>
        <w:t>usuários autorizados poderão consultar/pesquisar documentos no sistema</w:t>
      </w:r>
      <w:r w:rsidR="000F4522" w:rsidRPr="00BC1C65">
        <w:rPr>
          <w:rFonts w:ascii="Arial" w:eastAsia="Arial" w:hAnsi="Arial" w:cs="Arial"/>
          <w:sz w:val="24"/>
          <w:szCs w:val="24"/>
        </w:rPr>
        <w:t xml:space="preserve"> e demais recursos do sistema, co</w:t>
      </w:r>
      <w:r w:rsidR="00916FE2" w:rsidRPr="00BC1C65">
        <w:rPr>
          <w:rFonts w:ascii="Arial" w:eastAsia="Arial" w:hAnsi="Arial" w:cs="Arial"/>
          <w:sz w:val="24"/>
          <w:szCs w:val="24"/>
        </w:rPr>
        <w:t>mo já foi supracitado.</w:t>
      </w:r>
      <w:r w:rsidR="00D94E21" w:rsidRPr="00BC1C65">
        <w:rPr>
          <w:rFonts w:ascii="Arial" w:eastAsia="Arial" w:hAnsi="Arial" w:cs="Arial"/>
          <w:sz w:val="24"/>
          <w:szCs w:val="24"/>
        </w:rPr>
        <w:t xml:space="preserve"> Somente usuário do tipo administrador poderá fazer exclusão de qualquer dado </w:t>
      </w:r>
      <w:r w:rsidR="00E216DE">
        <w:rPr>
          <w:rFonts w:ascii="Arial" w:eastAsia="Arial" w:hAnsi="Arial" w:cs="Arial"/>
          <w:sz w:val="24"/>
          <w:szCs w:val="24"/>
        </w:rPr>
        <w:t>passível de</w:t>
      </w:r>
      <w:r w:rsidR="00D94E21" w:rsidRPr="00BC1C65">
        <w:rPr>
          <w:rFonts w:ascii="Arial" w:eastAsia="Arial" w:hAnsi="Arial" w:cs="Arial"/>
          <w:sz w:val="24"/>
          <w:szCs w:val="24"/>
        </w:rPr>
        <w:t xml:space="preserve"> sistema.</w:t>
      </w:r>
    </w:p>
    <w:p w14:paraId="0DDE31A5" w14:textId="77777777" w:rsidR="005F55C6" w:rsidRPr="00BC1C65" w:rsidRDefault="00524688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tópico de cadastrar preço dos produtos, ficará a cargo da empresa informar a tabela de valores dos produtos, bem como atualizá-los.</w:t>
      </w:r>
    </w:p>
    <w:p w14:paraId="20233925" w14:textId="77777777" w:rsidR="00EA12E3" w:rsidRPr="00BC1C65" w:rsidRDefault="00EA12E3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Para gerar uma ordem de serviço deve ter produto disponível no estoque e ao realizar uma </w:t>
      </w:r>
      <w:r w:rsidR="00D24D75" w:rsidRPr="00BC1C65">
        <w:rPr>
          <w:rFonts w:ascii="Arial" w:eastAsia="Arial" w:hAnsi="Arial" w:cs="Arial"/>
          <w:sz w:val="24"/>
          <w:szCs w:val="24"/>
        </w:rPr>
        <w:t>venda os campos que detém a quantidade de produtos no estoque devem ser atualizados, o mesmo ocorre ao incluir produtos.</w:t>
      </w:r>
    </w:p>
    <w:p w14:paraId="02540EBF" w14:textId="77777777" w:rsidR="005F55C6" w:rsidRPr="000726EF" w:rsidRDefault="005F55C6" w:rsidP="000726EF">
      <w:pPr>
        <w:spacing w:after="0" w:line="360" w:lineRule="auto"/>
        <w:ind w:firstLine="709"/>
        <w:jc w:val="both"/>
        <w:rPr>
          <w:rFonts w:ascii="Arial" w:hAnsi="Arial" w:cs="Arial"/>
          <w:sz w:val="24"/>
        </w:rPr>
      </w:pPr>
    </w:p>
    <w:p w14:paraId="6DC661BE" w14:textId="77777777" w:rsidR="005F55C6" w:rsidRPr="00492150" w:rsidRDefault="005F55C6" w:rsidP="00853235">
      <w:pPr>
        <w:spacing w:after="0" w:line="360" w:lineRule="auto"/>
        <w:ind w:firstLine="709"/>
        <w:rPr>
          <w:rFonts w:ascii="Arial" w:hAnsi="Arial" w:cs="Arial"/>
        </w:rPr>
      </w:pPr>
    </w:p>
    <w:p w14:paraId="6EA0A43E" w14:textId="77777777" w:rsidR="00642A30" w:rsidRPr="00492150" w:rsidRDefault="00642A30" w:rsidP="00853235">
      <w:pPr>
        <w:spacing w:after="0" w:line="360" w:lineRule="auto"/>
        <w:ind w:firstLine="709"/>
        <w:rPr>
          <w:rFonts w:ascii="Arial" w:hAnsi="Arial" w:cs="Arial"/>
        </w:rPr>
      </w:pPr>
    </w:p>
    <w:p w14:paraId="23C9D6C9" w14:textId="77777777" w:rsidR="00642A30" w:rsidRPr="00492150" w:rsidRDefault="00642A30" w:rsidP="00853235">
      <w:pPr>
        <w:spacing w:after="0" w:line="360" w:lineRule="auto"/>
        <w:ind w:firstLine="709"/>
        <w:rPr>
          <w:rFonts w:ascii="Arial" w:hAnsi="Arial" w:cs="Arial"/>
        </w:rPr>
      </w:pPr>
    </w:p>
    <w:p w14:paraId="1141A507" w14:textId="77777777" w:rsidR="00642A30" w:rsidRPr="00492150" w:rsidRDefault="00642A30" w:rsidP="00853235">
      <w:pPr>
        <w:spacing w:after="0" w:line="360" w:lineRule="auto"/>
        <w:ind w:firstLine="709"/>
        <w:rPr>
          <w:rFonts w:ascii="Arial" w:hAnsi="Arial" w:cs="Arial"/>
        </w:rPr>
      </w:pPr>
    </w:p>
    <w:p w14:paraId="1E64C660" w14:textId="77777777" w:rsidR="00642A30" w:rsidRPr="00492150" w:rsidRDefault="00642A30" w:rsidP="00853235">
      <w:pPr>
        <w:spacing w:after="0" w:line="360" w:lineRule="auto"/>
        <w:ind w:firstLine="709"/>
        <w:rPr>
          <w:rFonts w:ascii="Arial" w:hAnsi="Arial" w:cs="Arial"/>
        </w:rPr>
      </w:pPr>
    </w:p>
    <w:p w14:paraId="1B1B19A2" w14:textId="77777777" w:rsidR="005F55C6" w:rsidRPr="00492150" w:rsidRDefault="005F55C6" w:rsidP="00853235">
      <w:pPr>
        <w:spacing w:after="0" w:line="360" w:lineRule="auto"/>
        <w:ind w:firstLine="709"/>
        <w:rPr>
          <w:rFonts w:ascii="Arial" w:hAnsi="Arial" w:cs="Arial"/>
        </w:rPr>
      </w:pPr>
    </w:p>
    <w:p w14:paraId="79B31DA3" w14:textId="77777777" w:rsidR="005F55C6" w:rsidRPr="00492150" w:rsidRDefault="005F55C6" w:rsidP="00853235">
      <w:pPr>
        <w:spacing w:after="0" w:line="360" w:lineRule="auto"/>
        <w:ind w:firstLine="709"/>
        <w:rPr>
          <w:rFonts w:ascii="Arial" w:hAnsi="Arial" w:cs="Arial"/>
        </w:rPr>
      </w:pPr>
    </w:p>
    <w:p w14:paraId="6784E27C" w14:textId="77777777" w:rsidR="00FB35C6" w:rsidRPr="00492150" w:rsidRDefault="00FB35C6">
      <w:pPr>
        <w:rPr>
          <w:rFonts w:ascii="Arial" w:eastAsiaTheme="majorEastAsia" w:hAnsi="Arial" w:cs="Arial"/>
          <w:b/>
          <w:bCs/>
          <w:smallCaps/>
          <w:color w:val="000000" w:themeColor="text1"/>
          <w:sz w:val="28"/>
          <w:szCs w:val="36"/>
        </w:rPr>
      </w:pPr>
      <w:bookmarkStart w:id="121" w:name="_REQUISITOS_DO_SISTEMA"/>
      <w:bookmarkStart w:id="122" w:name="_Toc493382536"/>
      <w:bookmarkEnd w:id="121"/>
      <w:r w:rsidRPr="00492150">
        <w:rPr>
          <w:rFonts w:ascii="Arial" w:hAnsi="Arial" w:cs="Arial"/>
        </w:rPr>
        <w:br w:type="page"/>
      </w:r>
    </w:p>
    <w:p w14:paraId="6FF19B04" w14:textId="77777777" w:rsidR="00C55374" w:rsidRPr="00492150" w:rsidRDefault="00371A85" w:rsidP="00726984">
      <w:pPr>
        <w:pStyle w:val="Ttulo1"/>
      </w:pPr>
      <w:bookmarkStart w:id="123" w:name="_Toc516499181"/>
      <w:r w:rsidRPr="00492150">
        <w:lastRenderedPageBreak/>
        <w:t>REQUISITOS DO SISTEMA</w:t>
      </w:r>
      <w:bookmarkEnd w:id="122"/>
      <w:bookmarkEnd w:id="123"/>
    </w:p>
    <w:p w14:paraId="22D4DED8" w14:textId="77777777" w:rsidR="005F55C6" w:rsidRPr="00492150" w:rsidRDefault="005F55C6" w:rsidP="00D7163D">
      <w:pPr>
        <w:spacing w:after="0" w:line="360" w:lineRule="auto"/>
        <w:ind w:firstLine="709"/>
        <w:rPr>
          <w:rFonts w:ascii="Arial" w:hAnsi="Arial" w:cs="Arial"/>
          <w:szCs w:val="28"/>
        </w:rPr>
      </w:pPr>
    </w:p>
    <w:p w14:paraId="5B75B7A5" w14:textId="77777777" w:rsidR="005F55C6" w:rsidRPr="00BC1C65" w:rsidRDefault="00C55374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Este capítulo tem como objetivo descrever os requisitos</w:t>
      </w:r>
      <w:r w:rsidR="00D7163D" w:rsidRPr="00BC1C65">
        <w:rPr>
          <w:rFonts w:ascii="Arial" w:eastAsia="Arial" w:hAnsi="Arial" w:cs="Arial"/>
          <w:sz w:val="24"/>
          <w:szCs w:val="24"/>
        </w:rPr>
        <w:t xml:space="preserve"> funcionais e não-funcionais</w:t>
      </w:r>
      <w:r w:rsidRPr="00BC1C65">
        <w:rPr>
          <w:rFonts w:ascii="Arial" w:eastAsia="Arial" w:hAnsi="Arial" w:cs="Arial"/>
          <w:sz w:val="24"/>
          <w:szCs w:val="24"/>
        </w:rPr>
        <w:t xml:space="preserve"> do sistema</w:t>
      </w:r>
      <w:r w:rsidR="00D7163D" w:rsidRPr="00BC1C65">
        <w:rPr>
          <w:rFonts w:ascii="Arial" w:eastAsia="Arial" w:hAnsi="Arial" w:cs="Arial"/>
          <w:sz w:val="24"/>
          <w:szCs w:val="24"/>
        </w:rPr>
        <w:t>, além de representar como o sistema irá funcionar através de um diagrama de caso de uso</w:t>
      </w:r>
      <w:r w:rsidR="009A782F" w:rsidRPr="00BC1C65">
        <w:rPr>
          <w:rFonts w:ascii="Arial" w:eastAsia="Arial" w:hAnsi="Arial" w:cs="Arial"/>
          <w:sz w:val="24"/>
          <w:szCs w:val="24"/>
        </w:rPr>
        <w:t xml:space="preserve"> descritivo</w:t>
      </w:r>
      <w:r w:rsidR="00D7163D" w:rsidRPr="00BC1C65">
        <w:rPr>
          <w:rFonts w:ascii="Arial" w:eastAsia="Arial" w:hAnsi="Arial" w:cs="Arial"/>
          <w:sz w:val="24"/>
          <w:szCs w:val="24"/>
        </w:rPr>
        <w:t xml:space="preserve"> e as interfaces de interação do sistema</w:t>
      </w:r>
      <w:r w:rsidRPr="00BC1C65">
        <w:rPr>
          <w:rFonts w:ascii="Arial" w:eastAsia="Arial" w:hAnsi="Arial" w:cs="Arial"/>
          <w:sz w:val="24"/>
          <w:szCs w:val="24"/>
        </w:rPr>
        <w:t>.</w:t>
      </w:r>
      <w:r w:rsidR="00F61ED9" w:rsidRPr="00BC1C65">
        <w:rPr>
          <w:rFonts w:ascii="Arial" w:eastAsia="Arial" w:hAnsi="Arial" w:cs="Arial"/>
          <w:sz w:val="24"/>
          <w:szCs w:val="24"/>
        </w:rPr>
        <w:t xml:space="preserve"> </w:t>
      </w:r>
    </w:p>
    <w:p w14:paraId="4E13111A" w14:textId="77777777" w:rsidR="00371A85" w:rsidRPr="00492150" w:rsidRDefault="00371A85" w:rsidP="00C55374">
      <w:pPr>
        <w:rPr>
          <w:rFonts w:ascii="Arial" w:hAnsi="Arial" w:cs="Arial"/>
          <w:sz w:val="28"/>
          <w:szCs w:val="28"/>
        </w:rPr>
      </w:pPr>
    </w:p>
    <w:p w14:paraId="4C83FC52" w14:textId="77777777" w:rsidR="00C55374" w:rsidRPr="00492150" w:rsidRDefault="00422EA9" w:rsidP="00726984">
      <w:pPr>
        <w:pStyle w:val="Ttulo2"/>
      </w:pPr>
      <w:bookmarkStart w:id="124" w:name="_3.1._REQUISITOS_FUNCIONAIS"/>
      <w:bookmarkStart w:id="125" w:name="_Toc493382537"/>
      <w:bookmarkStart w:id="126" w:name="_Toc516499182"/>
      <w:bookmarkEnd w:id="124"/>
      <w:r w:rsidRPr="00492150">
        <w:t>REQUISITOS FUNCIONAIS</w:t>
      </w:r>
      <w:bookmarkEnd w:id="125"/>
      <w:bookmarkEnd w:id="126"/>
    </w:p>
    <w:p w14:paraId="7E73A283" w14:textId="77777777" w:rsidR="00051155" w:rsidRPr="00492150" w:rsidRDefault="00051155" w:rsidP="00051155">
      <w:pPr>
        <w:spacing w:after="0" w:line="360" w:lineRule="auto"/>
        <w:ind w:firstLine="709"/>
        <w:rPr>
          <w:rFonts w:ascii="Arial" w:hAnsi="Arial" w:cs="Arial"/>
          <w:szCs w:val="28"/>
        </w:rPr>
      </w:pPr>
    </w:p>
    <w:p w14:paraId="352E7BCB" w14:textId="77777777" w:rsidR="00051155" w:rsidRPr="00BC1C65" w:rsidRDefault="00051155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Observações:</w:t>
      </w:r>
    </w:p>
    <w:p w14:paraId="534FEC7E" w14:textId="77777777" w:rsidR="00051155" w:rsidRPr="00BC1C65" w:rsidRDefault="00051155" w:rsidP="00BC1C65">
      <w:pPr>
        <w:pStyle w:val="PargrafodaLista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bookmarkStart w:id="127" w:name="_Hlk511172603"/>
      <w:r w:rsidRPr="00BC1C65">
        <w:rPr>
          <w:rFonts w:ascii="Arial" w:eastAsia="Arial" w:hAnsi="Arial" w:cs="Arial"/>
          <w:sz w:val="24"/>
          <w:szCs w:val="24"/>
        </w:rPr>
        <w:t>Dados marcados com * (asterisco)</w:t>
      </w:r>
      <w:r w:rsidR="00D10A91" w:rsidRPr="00BC1C65">
        <w:rPr>
          <w:rFonts w:ascii="Arial" w:eastAsia="Arial" w:hAnsi="Arial" w:cs="Arial"/>
          <w:sz w:val="24"/>
          <w:szCs w:val="24"/>
        </w:rPr>
        <w:t xml:space="preserve"> no sistema</w:t>
      </w:r>
      <w:r w:rsidR="00916FE2" w:rsidRPr="00BC1C65">
        <w:rPr>
          <w:rFonts w:ascii="Arial" w:eastAsia="Arial" w:hAnsi="Arial" w:cs="Arial"/>
          <w:sz w:val="24"/>
          <w:szCs w:val="24"/>
        </w:rPr>
        <w:t xml:space="preserve"> </w:t>
      </w:r>
      <w:r w:rsidRPr="00BC1C65">
        <w:rPr>
          <w:rFonts w:ascii="Arial" w:eastAsia="Arial" w:hAnsi="Arial" w:cs="Arial"/>
          <w:sz w:val="24"/>
          <w:szCs w:val="24"/>
        </w:rPr>
        <w:t>serão considerados campos de</w:t>
      </w:r>
      <w:r w:rsidR="00863173" w:rsidRPr="00BC1C65">
        <w:rPr>
          <w:rFonts w:ascii="Arial" w:eastAsia="Arial" w:hAnsi="Arial" w:cs="Arial"/>
          <w:sz w:val="24"/>
          <w:szCs w:val="24"/>
        </w:rPr>
        <w:t xml:space="preserve"> </w:t>
      </w:r>
      <w:r w:rsidRPr="00BC1C65">
        <w:rPr>
          <w:rFonts w:ascii="Arial" w:eastAsia="Arial" w:hAnsi="Arial" w:cs="Arial"/>
          <w:sz w:val="24"/>
          <w:szCs w:val="24"/>
        </w:rPr>
        <w:t>preenchimento obrigatório.</w:t>
      </w:r>
    </w:p>
    <w:p w14:paraId="3C307E22" w14:textId="77777777" w:rsidR="008227C7" w:rsidRPr="00BC1C65" w:rsidRDefault="008227C7" w:rsidP="00BC1C65">
      <w:pPr>
        <w:pStyle w:val="PargrafodaLista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conter o campo “observações” nos RF02 ao RF07, para armazenar informações adicionais.</w:t>
      </w:r>
    </w:p>
    <w:bookmarkEnd w:id="127"/>
    <w:p w14:paraId="2B63A875" w14:textId="77777777" w:rsidR="002D5408" w:rsidRPr="00BC1C65" w:rsidRDefault="002D5408" w:rsidP="00BC1C65">
      <w:pPr>
        <w:pStyle w:val="PargrafodaLista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Requisitos funcionais sujeitos a alterações até a conclusão do projeto.</w:t>
      </w:r>
    </w:p>
    <w:p w14:paraId="29425CA2" w14:textId="77777777" w:rsidR="007B40E0" w:rsidRPr="000726EF" w:rsidRDefault="007B40E0" w:rsidP="000726E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1E87B4E" w14:textId="622DAC36" w:rsidR="007B40E0" w:rsidRPr="00BC1C65" w:rsidRDefault="007B40E0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Os requisitos funcionais do sistema são:</w:t>
      </w:r>
      <w:r w:rsidR="006D740C" w:rsidRPr="00BC1C65">
        <w:rPr>
          <w:rFonts w:ascii="Arial" w:eastAsia="Arial" w:hAnsi="Arial" w:cs="Arial"/>
          <w:sz w:val="24"/>
          <w:szCs w:val="24"/>
        </w:rPr>
        <w:t xml:space="preserve"> Login do sistema,</w:t>
      </w:r>
      <w:r w:rsidR="00432438" w:rsidRPr="00BC1C65">
        <w:rPr>
          <w:rFonts w:ascii="Arial" w:eastAsia="Arial" w:hAnsi="Arial" w:cs="Arial"/>
          <w:sz w:val="24"/>
          <w:szCs w:val="24"/>
        </w:rPr>
        <w:t xml:space="preserve"> </w:t>
      </w:r>
      <w:r w:rsidRPr="00BC1C65">
        <w:rPr>
          <w:rFonts w:ascii="Arial" w:eastAsia="Arial" w:hAnsi="Arial" w:cs="Arial"/>
          <w:sz w:val="24"/>
          <w:szCs w:val="24"/>
        </w:rPr>
        <w:t xml:space="preserve">cadastrar funcionário, cadastrar cliente, </w:t>
      </w:r>
      <w:r w:rsidR="00733040" w:rsidRPr="00BC1C65">
        <w:rPr>
          <w:rFonts w:ascii="Arial" w:eastAsia="Arial" w:hAnsi="Arial" w:cs="Arial"/>
          <w:sz w:val="24"/>
          <w:szCs w:val="24"/>
        </w:rPr>
        <w:t>cadastrar produtos,</w:t>
      </w:r>
      <w:r w:rsidR="00432438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604AD0">
        <w:rPr>
          <w:rFonts w:ascii="Arial" w:eastAsia="Arial" w:hAnsi="Arial" w:cs="Arial"/>
          <w:sz w:val="24"/>
          <w:szCs w:val="24"/>
        </w:rPr>
        <w:t>e</w:t>
      </w:r>
      <w:r w:rsidR="006D740C" w:rsidRPr="00BC1C65">
        <w:rPr>
          <w:rFonts w:ascii="Arial" w:eastAsia="Arial" w:hAnsi="Arial" w:cs="Arial"/>
          <w:sz w:val="24"/>
          <w:szCs w:val="24"/>
        </w:rPr>
        <w:t>ntrada no</w:t>
      </w:r>
      <w:r w:rsidR="00432438" w:rsidRPr="00BC1C65">
        <w:rPr>
          <w:rFonts w:ascii="Arial" w:eastAsia="Arial" w:hAnsi="Arial" w:cs="Arial"/>
          <w:sz w:val="24"/>
          <w:szCs w:val="24"/>
        </w:rPr>
        <w:t xml:space="preserve"> estoque,</w:t>
      </w:r>
      <w:r w:rsidR="00733040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432438" w:rsidRPr="00BC1C65">
        <w:rPr>
          <w:rFonts w:ascii="Arial" w:eastAsia="Arial" w:hAnsi="Arial" w:cs="Arial"/>
          <w:sz w:val="24"/>
          <w:szCs w:val="24"/>
        </w:rPr>
        <w:t>gerar</w:t>
      </w:r>
      <w:r w:rsidR="00733040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C91CB0" w:rsidRPr="00BC1C65">
        <w:rPr>
          <w:rFonts w:ascii="Arial" w:eastAsia="Arial" w:hAnsi="Arial" w:cs="Arial"/>
          <w:sz w:val="24"/>
          <w:szCs w:val="24"/>
        </w:rPr>
        <w:t>ordem de</w:t>
      </w:r>
      <w:r w:rsidR="00733040" w:rsidRPr="00BC1C65">
        <w:rPr>
          <w:rFonts w:ascii="Arial" w:eastAsia="Arial" w:hAnsi="Arial" w:cs="Arial"/>
          <w:sz w:val="24"/>
          <w:szCs w:val="24"/>
        </w:rPr>
        <w:t xml:space="preserve"> serviço</w:t>
      </w:r>
      <w:r w:rsidR="00F9278C" w:rsidRPr="00BC1C65">
        <w:rPr>
          <w:rFonts w:ascii="Arial" w:eastAsia="Arial" w:hAnsi="Arial" w:cs="Arial"/>
          <w:sz w:val="24"/>
          <w:szCs w:val="24"/>
        </w:rPr>
        <w:t xml:space="preserve">, </w:t>
      </w:r>
      <w:r w:rsidR="001814F0" w:rsidRPr="00BC1C65">
        <w:rPr>
          <w:rFonts w:ascii="Arial" w:eastAsia="Arial" w:hAnsi="Arial" w:cs="Arial"/>
          <w:sz w:val="24"/>
          <w:szCs w:val="24"/>
        </w:rPr>
        <w:t>concluir venda</w:t>
      </w:r>
      <w:r w:rsidR="00F9278C" w:rsidRPr="00BC1C65">
        <w:rPr>
          <w:rFonts w:ascii="Arial" w:eastAsia="Arial" w:hAnsi="Arial" w:cs="Arial"/>
          <w:sz w:val="24"/>
          <w:szCs w:val="24"/>
        </w:rPr>
        <w:t>, gerar relatórios de</w:t>
      </w:r>
      <w:r w:rsidR="00DD7C10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1219A8" w:rsidRPr="00BC1C65">
        <w:rPr>
          <w:rFonts w:ascii="Arial" w:eastAsia="Arial" w:hAnsi="Arial" w:cs="Arial"/>
          <w:sz w:val="24"/>
          <w:szCs w:val="24"/>
        </w:rPr>
        <w:t>vendas e</w:t>
      </w:r>
      <w:r w:rsidR="00DD7C10" w:rsidRPr="00BC1C65">
        <w:rPr>
          <w:rFonts w:ascii="Arial" w:eastAsia="Arial" w:hAnsi="Arial" w:cs="Arial"/>
          <w:sz w:val="24"/>
          <w:szCs w:val="24"/>
        </w:rPr>
        <w:t xml:space="preserve"> de</w:t>
      </w:r>
      <w:r w:rsidR="001219A8" w:rsidRPr="00BC1C65">
        <w:rPr>
          <w:rFonts w:ascii="Arial" w:eastAsia="Arial" w:hAnsi="Arial" w:cs="Arial"/>
          <w:sz w:val="24"/>
          <w:szCs w:val="24"/>
        </w:rPr>
        <w:t xml:space="preserve"> estoque</w:t>
      </w:r>
      <w:r w:rsidR="001814F0" w:rsidRPr="00BC1C65">
        <w:rPr>
          <w:rFonts w:ascii="Arial" w:eastAsia="Arial" w:hAnsi="Arial" w:cs="Arial"/>
          <w:sz w:val="24"/>
          <w:szCs w:val="24"/>
        </w:rPr>
        <w:t>.</w:t>
      </w:r>
    </w:p>
    <w:p w14:paraId="7ECF51F9" w14:textId="77777777" w:rsidR="005D3FD8" w:rsidRPr="00492150" w:rsidRDefault="005D3FD8" w:rsidP="00092A9B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7288BA5C" w14:textId="77777777" w:rsidR="005D3FD8" w:rsidRPr="00C107A4" w:rsidRDefault="005D3FD8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128" w:author="martins souza" w:date="2018-08-21T23:05:00Z">
            <w:rPr/>
          </w:rPrChange>
        </w:rPr>
      </w:pPr>
      <w:bookmarkStart w:id="129" w:name="_Toc516499183"/>
      <w:r w:rsidRPr="00BC1C65">
        <w:rPr>
          <w:color w:val="auto"/>
        </w:rPr>
        <w:t xml:space="preserve">RF01 – </w:t>
      </w:r>
      <w:r w:rsidR="008362DD" w:rsidRPr="00BC1C65">
        <w:rPr>
          <w:color w:val="auto"/>
        </w:rPr>
        <w:t>LOGIN DO SISTEMA</w:t>
      </w:r>
      <w:bookmarkEnd w:id="129"/>
    </w:p>
    <w:p w14:paraId="026253D6" w14:textId="77777777" w:rsidR="00C568E8" w:rsidRPr="00492150" w:rsidRDefault="00894DC0" w:rsidP="00894DC0">
      <w:pPr>
        <w:rPr>
          <w:rFonts w:ascii="Arial" w:hAnsi="Arial" w:cs="Arial"/>
        </w:rPr>
      </w:pPr>
      <w:r w:rsidRPr="00492150">
        <w:rPr>
          <w:rFonts w:ascii="Arial" w:hAnsi="Arial" w:cs="Arial"/>
        </w:rPr>
        <w:tab/>
      </w:r>
    </w:p>
    <w:p w14:paraId="1136E853" w14:textId="77777777" w:rsidR="00894DC0" w:rsidRPr="00BC1C65" w:rsidRDefault="00894DC0" w:rsidP="00BC1C65">
      <w:pPr>
        <w:spacing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Este item refere-se ao </w:t>
      </w:r>
      <w:r w:rsidR="008362DD" w:rsidRPr="00BC1C65">
        <w:rPr>
          <w:rFonts w:ascii="Arial" w:eastAsia="Arial" w:hAnsi="Arial" w:cs="Arial"/>
          <w:sz w:val="24"/>
          <w:szCs w:val="24"/>
        </w:rPr>
        <w:t xml:space="preserve">acesso </w:t>
      </w:r>
      <w:r w:rsidRPr="00BC1C65">
        <w:rPr>
          <w:rFonts w:ascii="Arial" w:eastAsia="Arial" w:hAnsi="Arial" w:cs="Arial"/>
          <w:sz w:val="24"/>
          <w:szCs w:val="24"/>
        </w:rPr>
        <w:t>de usuários ao sistema.</w:t>
      </w:r>
    </w:p>
    <w:p w14:paraId="027B78BF" w14:textId="77777777" w:rsidR="00E13805" w:rsidRPr="000726EF" w:rsidRDefault="00E13805" w:rsidP="000726EF">
      <w:pPr>
        <w:jc w:val="both"/>
        <w:rPr>
          <w:rFonts w:ascii="Arial" w:hAnsi="Arial" w:cs="Arial"/>
          <w:sz w:val="24"/>
        </w:rPr>
      </w:pPr>
    </w:p>
    <w:p w14:paraId="55D3F188" w14:textId="77777777" w:rsidR="004843C1" w:rsidRPr="00BC1C65" w:rsidRDefault="004843C1" w:rsidP="00BC1C65">
      <w:pPr>
        <w:pStyle w:val="PargrafodaLista"/>
        <w:numPr>
          <w:ilvl w:val="1"/>
          <w:numId w:val="32"/>
        </w:numPr>
        <w:spacing w:after="0" w:line="360" w:lineRule="auto"/>
        <w:ind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 deve permitir </w:t>
      </w:r>
      <w:r w:rsidR="002B38E9" w:rsidRPr="00BC1C65">
        <w:rPr>
          <w:rFonts w:ascii="Arial" w:eastAsia="Arial" w:hAnsi="Arial" w:cs="Arial"/>
          <w:sz w:val="24"/>
          <w:szCs w:val="24"/>
        </w:rPr>
        <w:t>que usuários cadastrados possam ter acesso ao sistema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3EE5C673" w14:textId="77777777" w:rsidR="002B38E9" w:rsidRPr="00BC1C65" w:rsidRDefault="00E13805" w:rsidP="00BC1C65">
      <w:pPr>
        <w:pStyle w:val="PargrafodaLista"/>
        <w:numPr>
          <w:ilvl w:val="1"/>
          <w:numId w:val="32"/>
        </w:numPr>
        <w:spacing w:after="0" w:line="360" w:lineRule="auto"/>
        <w:ind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 deve </w:t>
      </w:r>
      <w:r w:rsidR="002B38E9" w:rsidRPr="00BC1C65">
        <w:rPr>
          <w:rFonts w:ascii="Arial" w:eastAsia="Arial" w:hAnsi="Arial" w:cs="Arial"/>
          <w:sz w:val="24"/>
          <w:szCs w:val="24"/>
        </w:rPr>
        <w:t xml:space="preserve">solicitar a entrada dos dados: </w:t>
      </w:r>
      <w:r w:rsidRPr="5F7C689C">
        <w:rPr>
          <w:rFonts w:ascii="Arial" w:eastAsia="Arial" w:hAnsi="Arial" w:cs="Arial"/>
          <w:i/>
          <w:iCs/>
          <w:sz w:val="24"/>
          <w:szCs w:val="24"/>
        </w:rPr>
        <w:t>username</w:t>
      </w:r>
      <w:r w:rsidR="00ED18F1" w:rsidRPr="5F7C689C">
        <w:rPr>
          <w:rFonts w:ascii="Arial" w:eastAsia="Arial" w:hAnsi="Arial" w:cs="Arial"/>
          <w:i/>
          <w:iCs/>
          <w:sz w:val="24"/>
          <w:szCs w:val="24"/>
        </w:rPr>
        <w:t>*</w:t>
      </w:r>
      <w:r w:rsidRPr="00BC1C65">
        <w:rPr>
          <w:rFonts w:ascii="Arial" w:eastAsia="Arial" w:hAnsi="Arial" w:cs="Arial"/>
          <w:sz w:val="24"/>
          <w:szCs w:val="24"/>
        </w:rPr>
        <w:t xml:space="preserve"> (nome de usuário) e uma </w:t>
      </w:r>
      <w:r w:rsidRPr="5F7C689C">
        <w:rPr>
          <w:rFonts w:ascii="Arial" w:eastAsia="Arial" w:hAnsi="Arial" w:cs="Arial"/>
          <w:i/>
          <w:iCs/>
          <w:sz w:val="24"/>
          <w:szCs w:val="24"/>
        </w:rPr>
        <w:t>password</w:t>
      </w:r>
      <w:r w:rsidR="00ED18F1" w:rsidRPr="5F7C689C">
        <w:rPr>
          <w:rFonts w:ascii="Arial" w:eastAsia="Arial" w:hAnsi="Arial" w:cs="Arial"/>
          <w:i/>
          <w:iCs/>
          <w:sz w:val="24"/>
          <w:szCs w:val="24"/>
        </w:rPr>
        <w:t>*</w:t>
      </w:r>
      <w:r w:rsidRPr="00BC1C65">
        <w:rPr>
          <w:rFonts w:ascii="Arial" w:eastAsia="Arial" w:hAnsi="Arial" w:cs="Arial"/>
          <w:sz w:val="24"/>
          <w:szCs w:val="24"/>
        </w:rPr>
        <w:t xml:space="preserve"> (senha). </w:t>
      </w:r>
    </w:p>
    <w:p w14:paraId="0FFB04AB" w14:textId="77777777" w:rsidR="002B38E9" w:rsidRPr="00BC1C65" w:rsidRDefault="00E13805" w:rsidP="00BC1C65">
      <w:pPr>
        <w:pStyle w:val="PargrafodaLista"/>
        <w:numPr>
          <w:ilvl w:val="1"/>
          <w:numId w:val="32"/>
        </w:numPr>
        <w:spacing w:after="0" w:line="360" w:lineRule="auto"/>
        <w:ind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Apenas </w:t>
      </w:r>
      <w:r w:rsidR="002B38E9" w:rsidRPr="00BC1C65">
        <w:rPr>
          <w:rFonts w:ascii="Arial" w:eastAsia="Arial" w:hAnsi="Arial" w:cs="Arial"/>
          <w:sz w:val="24"/>
          <w:szCs w:val="24"/>
        </w:rPr>
        <w:t xml:space="preserve">usuários cadastrados </w:t>
      </w:r>
      <w:r w:rsidRPr="00BC1C65">
        <w:rPr>
          <w:rFonts w:ascii="Arial" w:eastAsia="Arial" w:hAnsi="Arial" w:cs="Arial"/>
          <w:sz w:val="24"/>
          <w:szCs w:val="24"/>
        </w:rPr>
        <w:t>podem ace</w:t>
      </w:r>
      <w:r w:rsidR="002B38E9" w:rsidRPr="00BC1C65">
        <w:rPr>
          <w:rFonts w:ascii="Arial" w:eastAsia="Arial" w:hAnsi="Arial" w:cs="Arial"/>
          <w:sz w:val="24"/>
          <w:szCs w:val="24"/>
        </w:rPr>
        <w:t>ssar</w:t>
      </w:r>
      <w:r w:rsidRPr="00BC1C65">
        <w:rPr>
          <w:rFonts w:ascii="Arial" w:eastAsia="Arial" w:hAnsi="Arial" w:cs="Arial"/>
          <w:sz w:val="24"/>
          <w:szCs w:val="24"/>
        </w:rPr>
        <w:t xml:space="preserve"> as </w:t>
      </w:r>
      <w:r w:rsidR="002B38E9" w:rsidRPr="00BC1C65">
        <w:rPr>
          <w:rFonts w:ascii="Arial" w:eastAsia="Arial" w:hAnsi="Arial" w:cs="Arial"/>
          <w:sz w:val="24"/>
          <w:szCs w:val="24"/>
        </w:rPr>
        <w:t xml:space="preserve">funções </w:t>
      </w:r>
      <w:r w:rsidRPr="00BC1C65">
        <w:rPr>
          <w:rFonts w:ascii="Arial" w:eastAsia="Arial" w:hAnsi="Arial" w:cs="Arial"/>
          <w:sz w:val="24"/>
          <w:szCs w:val="24"/>
        </w:rPr>
        <w:t>do sistema.</w:t>
      </w:r>
    </w:p>
    <w:p w14:paraId="2BEED443" w14:textId="77777777" w:rsidR="00894DC0" w:rsidRPr="00BC1C65" w:rsidRDefault="00E13805" w:rsidP="00BC1C65">
      <w:pPr>
        <w:pStyle w:val="PargrafodaLista"/>
        <w:numPr>
          <w:ilvl w:val="1"/>
          <w:numId w:val="32"/>
        </w:numPr>
        <w:spacing w:after="0" w:line="360" w:lineRule="auto"/>
        <w:ind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Serão definidos dois tipos de funcionários, sendo: Administrador e Funcionário comum, onde os acessos às informações serão distintos</w:t>
      </w:r>
      <w:r w:rsidR="00DF23CA" w:rsidRPr="00BC1C65">
        <w:rPr>
          <w:rFonts w:ascii="Arial" w:eastAsia="Arial" w:hAnsi="Arial" w:cs="Arial"/>
          <w:sz w:val="24"/>
          <w:szCs w:val="24"/>
        </w:rPr>
        <w:t>, como disposto nas regras de negócio</w:t>
      </w:r>
      <w:r w:rsidR="00894DC0" w:rsidRPr="00BC1C65">
        <w:rPr>
          <w:rFonts w:ascii="Arial" w:eastAsia="Arial" w:hAnsi="Arial" w:cs="Arial"/>
          <w:sz w:val="24"/>
          <w:szCs w:val="24"/>
        </w:rPr>
        <w:t>.</w:t>
      </w:r>
    </w:p>
    <w:p w14:paraId="0451D467" w14:textId="2FB25C65" w:rsidR="005D3FD8" w:rsidRPr="00BC1C65" w:rsidRDefault="00E13805" w:rsidP="00BC1C65">
      <w:pPr>
        <w:pStyle w:val="PargrafodaLista"/>
        <w:numPr>
          <w:ilvl w:val="1"/>
          <w:numId w:val="32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Pode haver mais de um funcionário caracterizado como “administrador”, uma vez que somente o administrador terá acesso total aos dados </w:t>
      </w:r>
      <w:r w:rsidRPr="00BC1C65">
        <w:rPr>
          <w:rFonts w:ascii="Arial" w:eastAsia="Arial" w:hAnsi="Arial" w:cs="Arial"/>
          <w:sz w:val="24"/>
          <w:szCs w:val="24"/>
        </w:rPr>
        <w:lastRenderedPageBreak/>
        <w:t>do sistema e permissão para exclusão de quaisquer dados preenchidos no sistema. A quantidade fica a critério da empresa usuária</w:t>
      </w:r>
      <w:r w:rsidR="00161535">
        <w:rPr>
          <w:rFonts w:ascii="Arial" w:eastAsia="Arial" w:hAnsi="Arial" w:cs="Arial"/>
          <w:sz w:val="24"/>
          <w:szCs w:val="24"/>
        </w:rPr>
        <w:t>, como disposto nas regras de ne</w:t>
      </w:r>
      <w:r w:rsidR="000A614C">
        <w:rPr>
          <w:rFonts w:ascii="Arial" w:eastAsia="Arial" w:hAnsi="Arial" w:cs="Arial"/>
          <w:sz w:val="24"/>
          <w:szCs w:val="24"/>
        </w:rPr>
        <w:t>gócio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524E2086" w14:textId="77777777" w:rsidR="00894DC0" w:rsidRPr="00BC1C65" w:rsidRDefault="00894DC0" w:rsidP="00BC1C65">
      <w:pPr>
        <w:pStyle w:val="PargrafodaLista"/>
        <w:numPr>
          <w:ilvl w:val="1"/>
          <w:numId w:val="32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Somente usuário “administrador” </w:t>
      </w:r>
      <w:r w:rsidR="005C2AC9" w:rsidRPr="00BC1C65">
        <w:rPr>
          <w:rFonts w:ascii="Arial" w:eastAsia="Arial" w:hAnsi="Arial" w:cs="Arial"/>
          <w:sz w:val="24"/>
          <w:szCs w:val="24"/>
        </w:rPr>
        <w:t>terá</w:t>
      </w:r>
      <w:r w:rsidRPr="00BC1C65">
        <w:rPr>
          <w:rFonts w:ascii="Arial" w:eastAsia="Arial" w:hAnsi="Arial" w:cs="Arial"/>
          <w:sz w:val="24"/>
          <w:szCs w:val="24"/>
        </w:rPr>
        <w:t xml:space="preserve"> ace</w:t>
      </w:r>
      <w:r w:rsidR="005C2AC9" w:rsidRPr="00BC1C65">
        <w:rPr>
          <w:rFonts w:ascii="Arial" w:eastAsia="Arial" w:hAnsi="Arial" w:cs="Arial"/>
          <w:sz w:val="24"/>
          <w:szCs w:val="24"/>
        </w:rPr>
        <w:t>sso</w:t>
      </w:r>
      <w:r w:rsidRPr="00BC1C65">
        <w:rPr>
          <w:rFonts w:ascii="Arial" w:eastAsia="Arial" w:hAnsi="Arial" w:cs="Arial"/>
          <w:sz w:val="24"/>
          <w:szCs w:val="24"/>
        </w:rPr>
        <w:t xml:space="preserve"> </w:t>
      </w:r>
      <w:r w:rsidR="005C2AC9" w:rsidRPr="00BC1C65">
        <w:rPr>
          <w:rFonts w:ascii="Arial" w:eastAsia="Arial" w:hAnsi="Arial" w:cs="Arial"/>
          <w:sz w:val="24"/>
          <w:szCs w:val="24"/>
        </w:rPr>
        <w:t>a</w:t>
      </w:r>
      <w:r w:rsidRPr="00BC1C65">
        <w:rPr>
          <w:rFonts w:ascii="Arial" w:eastAsia="Arial" w:hAnsi="Arial" w:cs="Arial"/>
          <w:sz w:val="24"/>
          <w:szCs w:val="24"/>
        </w:rPr>
        <w:t>o sistema para cadastrar novos usuários</w:t>
      </w:r>
      <w:r w:rsidR="00E7524D" w:rsidRPr="00BC1C65">
        <w:rPr>
          <w:rFonts w:ascii="Arial" w:eastAsia="Arial" w:hAnsi="Arial" w:cs="Arial"/>
          <w:sz w:val="24"/>
          <w:szCs w:val="24"/>
        </w:rPr>
        <w:t>, bem como desativá-los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1A429BDC" w14:textId="77777777" w:rsidR="00DF23CA" w:rsidRPr="000726EF" w:rsidRDefault="00DF23CA" w:rsidP="000726EF">
      <w:pPr>
        <w:pStyle w:val="PargrafodaLista"/>
        <w:spacing w:after="0" w:line="360" w:lineRule="auto"/>
        <w:ind w:left="1418"/>
        <w:jc w:val="both"/>
        <w:rPr>
          <w:rFonts w:ascii="Arial" w:hAnsi="Arial" w:cs="Arial"/>
          <w:sz w:val="24"/>
          <w:szCs w:val="24"/>
        </w:rPr>
      </w:pPr>
    </w:p>
    <w:p w14:paraId="0861FEF9" w14:textId="77777777" w:rsidR="007B40E0" w:rsidRPr="00C107A4" w:rsidRDefault="007B40E0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130" w:author="martins souza" w:date="2018-08-21T23:05:00Z">
            <w:rPr/>
          </w:rPrChange>
        </w:rPr>
      </w:pPr>
      <w:bookmarkStart w:id="131" w:name="_Toc493382542"/>
      <w:bookmarkStart w:id="132" w:name="_Toc516499184"/>
      <w:r w:rsidRPr="00BC1C65">
        <w:rPr>
          <w:color w:val="auto"/>
        </w:rPr>
        <w:t>RF0</w:t>
      </w:r>
      <w:r w:rsidR="00E13805" w:rsidRPr="00BC1C65">
        <w:rPr>
          <w:color w:val="auto"/>
        </w:rPr>
        <w:t>2</w:t>
      </w:r>
      <w:r w:rsidRPr="00BC1C65">
        <w:rPr>
          <w:color w:val="auto"/>
        </w:rPr>
        <w:t xml:space="preserve"> – CADASTRAR FUNCIONÁRIO</w:t>
      </w:r>
      <w:bookmarkEnd w:id="131"/>
      <w:bookmarkEnd w:id="132"/>
    </w:p>
    <w:p w14:paraId="327F44D7" w14:textId="77777777" w:rsidR="00C568E8" w:rsidRPr="000726EF" w:rsidRDefault="00C568E8" w:rsidP="000726EF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780B04A" w14:textId="77777777" w:rsidR="007B40E0" w:rsidRPr="00BC1C65" w:rsidRDefault="007B40E0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Este item refere-se aos dados pertinentes a criação de uma tela de usuário específica de cada funcionário.</w:t>
      </w:r>
    </w:p>
    <w:p w14:paraId="7EF7EBF5" w14:textId="77777777" w:rsidR="00C568E8" w:rsidRPr="000726EF" w:rsidRDefault="00C568E8" w:rsidP="000726EF">
      <w:pPr>
        <w:pStyle w:val="PargrafodaLista"/>
        <w:spacing w:after="0" w:line="360" w:lineRule="auto"/>
        <w:ind w:left="1417"/>
        <w:jc w:val="both"/>
        <w:rPr>
          <w:rFonts w:ascii="Arial" w:hAnsi="Arial" w:cs="Arial"/>
          <w:sz w:val="24"/>
          <w:szCs w:val="24"/>
        </w:rPr>
      </w:pPr>
    </w:p>
    <w:p w14:paraId="0824177C" w14:textId="77777777" w:rsidR="00894DC0" w:rsidRPr="00BC1C65" w:rsidRDefault="00894DC0" w:rsidP="00BC1C65">
      <w:pPr>
        <w:pStyle w:val="PargrafodaLista"/>
        <w:numPr>
          <w:ilvl w:val="1"/>
          <w:numId w:val="29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permitir incluir, consultar</w:t>
      </w:r>
      <w:r w:rsidR="00916FE2" w:rsidRPr="00BC1C65">
        <w:rPr>
          <w:rFonts w:ascii="Arial" w:eastAsia="Arial" w:hAnsi="Arial" w:cs="Arial"/>
          <w:sz w:val="24"/>
          <w:szCs w:val="24"/>
        </w:rPr>
        <w:t>, desativar</w:t>
      </w:r>
      <w:r w:rsidRPr="00BC1C65">
        <w:rPr>
          <w:rFonts w:ascii="Arial" w:eastAsia="Arial" w:hAnsi="Arial" w:cs="Arial"/>
          <w:sz w:val="24"/>
          <w:szCs w:val="24"/>
        </w:rPr>
        <w:t xml:space="preserve"> e alterar as informações referentes ao funcionário da empresa que farão uso do sistema</w:t>
      </w:r>
    </w:p>
    <w:p w14:paraId="6BA59EBA" w14:textId="1C3FBC0C" w:rsidR="007B40E0" w:rsidRPr="00BC1C65" w:rsidRDefault="007B40E0" w:rsidP="00BC1C65">
      <w:pPr>
        <w:pStyle w:val="PargrafodaLista"/>
        <w:numPr>
          <w:ilvl w:val="1"/>
          <w:numId w:val="29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Os dados a serem preenchidos no cadastro de funcionários devem ser: </w:t>
      </w:r>
      <w:r w:rsidR="009F4873" w:rsidRPr="00BC1C65">
        <w:rPr>
          <w:rFonts w:ascii="Arial" w:eastAsia="Arial" w:hAnsi="Arial" w:cs="Arial"/>
          <w:sz w:val="24"/>
          <w:szCs w:val="24"/>
        </w:rPr>
        <w:t>Tipo de funcionário</w:t>
      </w:r>
      <w:r w:rsidR="00F36709" w:rsidRPr="00BC1C65">
        <w:rPr>
          <w:rFonts w:ascii="Arial" w:eastAsia="Arial" w:hAnsi="Arial" w:cs="Arial"/>
          <w:sz w:val="24"/>
          <w:szCs w:val="24"/>
        </w:rPr>
        <w:t>*</w:t>
      </w:r>
      <w:r w:rsidR="009F4873" w:rsidRPr="00BC1C65">
        <w:rPr>
          <w:rFonts w:ascii="Arial" w:eastAsia="Arial" w:hAnsi="Arial" w:cs="Arial"/>
          <w:sz w:val="24"/>
          <w:szCs w:val="24"/>
        </w:rPr>
        <w:t xml:space="preserve">, </w:t>
      </w:r>
      <w:r w:rsidRPr="00BC1C65">
        <w:rPr>
          <w:rFonts w:ascii="Arial" w:eastAsia="Arial" w:hAnsi="Arial" w:cs="Arial"/>
          <w:sz w:val="24"/>
          <w:szCs w:val="24"/>
        </w:rPr>
        <w:t>Nome</w:t>
      </w:r>
      <w:r w:rsidR="00F36709" w:rsidRPr="00BC1C65">
        <w:rPr>
          <w:rFonts w:ascii="Arial" w:eastAsia="Arial" w:hAnsi="Arial" w:cs="Arial"/>
          <w:sz w:val="24"/>
          <w:szCs w:val="24"/>
        </w:rPr>
        <w:t>*</w:t>
      </w:r>
      <w:r w:rsidR="00762D5B" w:rsidRPr="00BC1C65">
        <w:rPr>
          <w:rFonts w:ascii="Arial" w:eastAsia="Arial" w:hAnsi="Arial" w:cs="Arial"/>
          <w:sz w:val="24"/>
          <w:szCs w:val="24"/>
        </w:rPr>
        <w:t>,</w:t>
      </w:r>
      <w:r w:rsidR="00B6340F" w:rsidRPr="00BC1C65">
        <w:rPr>
          <w:rFonts w:ascii="Arial" w:eastAsia="Arial" w:hAnsi="Arial" w:cs="Arial"/>
          <w:sz w:val="24"/>
          <w:szCs w:val="24"/>
        </w:rPr>
        <w:t xml:space="preserve"> CPF</w:t>
      </w:r>
      <w:r w:rsidR="00F36709" w:rsidRPr="00BC1C65">
        <w:rPr>
          <w:rFonts w:ascii="Arial" w:eastAsia="Arial" w:hAnsi="Arial" w:cs="Arial"/>
          <w:sz w:val="24"/>
          <w:szCs w:val="24"/>
        </w:rPr>
        <w:t>*</w:t>
      </w:r>
      <w:r w:rsidR="00B6340F" w:rsidRPr="00BC1C65">
        <w:rPr>
          <w:rFonts w:ascii="Arial" w:eastAsia="Arial" w:hAnsi="Arial" w:cs="Arial"/>
          <w:sz w:val="24"/>
          <w:szCs w:val="24"/>
        </w:rPr>
        <w:t>,</w:t>
      </w:r>
      <w:r w:rsidR="00AA425F" w:rsidRPr="00BC1C65">
        <w:rPr>
          <w:rFonts w:ascii="Arial" w:eastAsia="Arial" w:hAnsi="Arial" w:cs="Arial"/>
          <w:color w:val="FF0000"/>
          <w:sz w:val="24"/>
          <w:szCs w:val="24"/>
        </w:rPr>
        <w:t xml:space="preserve"> </w:t>
      </w:r>
      <w:r w:rsidRPr="00BC1C65">
        <w:rPr>
          <w:rFonts w:ascii="Arial" w:eastAsia="Arial" w:hAnsi="Arial" w:cs="Arial"/>
          <w:sz w:val="24"/>
          <w:szCs w:val="24"/>
        </w:rPr>
        <w:t>cargo</w:t>
      </w:r>
      <w:r w:rsidR="008F04A3">
        <w:rPr>
          <w:rFonts w:ascii="Arial" w:eastAsia="Arial" w:hAnsi="Arial" w:cs="Arial"/>
          <w:sz w:val="24"/>
          <w:szCs w:val="24"/>
        </w:rPr>
        <w:t>*</w:t>
      </w:r>
      <w:r w:rsidRPr="00BC1C65">
        <w:rPr>
          <w:rFonts w:ascii="Arial" w:eastAsia="Arial" w:hAnsi="Arial" w:cs="Arial"/>
          <w:sz w:val="24"/>
          <w:szCs w:val="24"/>
        </w:rPr>
        <w:t>, código do funcionário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2D239C" w:rsidRPr="00BC1C65">
        <w:rPr>
          <w:rFonts w:ascii="Arial" w:eastAsia="Arial" w:hAnsi="Arial" w:cs="Arial"/>
          <w:sz w:val="24"/>
          <w:szCs w:val="24"/>
        </w:rPr>
        <w:t>, status (ativo ou inativo)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F36709" w:rsidRPr="00BC1C65">
        <w:rPr>
          <w:rFonts w:ascii="Arial" w:eastAsia="Arial" w:hAnsi="Arial" w:cs="Arial"/>
          <w:sz w:val="24"/>
          <w:szCs w:val="24"/>
        </w:rPr>
        <w:t>, login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F36709" w:rsidRPr="00BC1C65">
        <w:rPr>
          <w:rFonts w:ascii="Arial" w:eastAsia="Arial" w:hAnsi="Arial" w:cs="Arial"/>
          <w:sz w:val="24"/>
          <w:szCs w:val="24"/>
        </w:rPr>
        <w:t xml:space="preserve"> e senha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4BC725A1" w14:textId="77777777" w:rsidR="009F4873" w:rsidRPr="00BC1C65" w:rsidRDefault="009F4873">
      <w:pPr>
        <w:pStyle w:val="PargrafodaLista"/>
        <w:numPr>
          <w:ilvl w:val="2"/>
          <w:numId w:val="29"/>
        </w:numPr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campo “Tipo de funcionário”</w:t>
      </w:r>
      <w:r w:rsidR="00F36709" w:rsidRPr="00BC1C65">
        <w:rPr>
          <w:rFonts w:ascii="Arial" w:eastAsia="Arial" w:hAnsi="Arial" w:cs="Arial"/>
          <w:sz w:val="24"/>
          <w:szCs w:val="24"/>
        </w:rPr>
        <w:t>:</w:t>
      </w:r>
      <w:r w:rsidRPr="00BC1C65">
        <w:rPr>
          <w:rFonts w:ascii="Arial" w:eastAsia="Arial" w:hAnsi="Arial" w:cs="Arial"/>
          <w:sz w:val="24"/>
          <w:szCs w:val="24"/>
        </w:rPr>
        <w:t xml:space="preserve"> funcionário </w:t>
      </w:r>
      <w:r w:rsidR="00F36709" w:rsidRPr="00BC1C65">
        <w:rPr>
          <w:rFonts w:ascii="Arial" w:eastAsia="Arial" w:hAnsi="Arial" w:cs="Arial"/>
          <w:sz w:val="24"/>
          <w:szCs w:val="24"/>
        </w:rPr>
        <w:t xml:space="preserve">comum </w:t>
      </w:r>
      <w:r w:rsidRPr="00BC1C65">
        <w:rPr>
          <w:rFonts w:ascii="Arial" w:eastAsia="Arial" w:hAnsi="Arial" w:cs="Arial"/>
          <w:sz w:val="24"/>
          <w:szCs w:val="24"/>
        </w:rPr>
        <w:t>ou administrador.</w:t>
      </w:r>
    </w:p>
    <w:p w14:paraId="31FB663C" w14:textId="77777777" w:rsidR="007B40E0" w:rsidRPr="00BC1C65" w:rsidRDefault="007B40E0" w:rsidP="00BC1C65">
      <w:pPr>
        <w:pStyle w:val="PargrafodaLista"/>
        <w:numPr>
          <w:ilvl w:val="2"/>
          <w:numId w:val="29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campo “Nome”, deve ser preenchido nome completo do usuário.</w:t>
      </w:r>
    </w:p>
    <w:p w14:paraId="148DCFFC" w14:textId="77777777" w:rsidR="007B40E0" w:rsidRPr="00BC1C65" w:rsidRDefault="007B40E0" w:rsidP="00BC1C65">
      <w:pPr>
        <w:pStyle w:val="PargrafodaLista"/>
        <w:numPr>
          <w:ilvl w:val="2"/>
          <w:numId w:val="29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campo “Cargo”, deve ser preenchido a função do funcionário.</w:t>
      </w:r>
    </w:p>
    <w:p w14:paraId="1F70B544" w14:textId="63ED7798" w:rsidR="007B40E0" w:rsidRPr="00BC1C65" w:rsidRDefault="007B40E0" w:rsidP="00BC1C65">
      <w:pPr>
        <w:pStyle w:val="PargrafodaLista"/>
        <w:numPr>
          <w:ilvl w:val="2"/>
          <w:numId w:val="29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campo “Código do Funcionário”, este código ser</w:t>
      </w:r>
      <w:r w:rsidR="6CF5A895" w:rsidRPr="00BC1C65">
        <w:rPr>
          <w:rFonts w:ascii="Arial" w:eastAsia="Arial" w:hAnsi="Arial" w:cs="Arial"/>
          <w:sz w:val="24"/>
          <w:szCs w:val="24"/>
        </w:rPr>
        <w:t>á</w:t>
      </w:r>
      <w:r w:rsidRPr="00BC1C65">
        <w:rPr>
          <w:rFonts w:ascii="Arial" w:eastAsia="Arial" w:hAnsi="Arial" w:cs="Arial"/>
          <w:sz w:val="24"/>
          <w:szCs w:val="24"/>
        </w:rPr>
        <w:t xml:space="preserve"> gerado automaticamente pelo sistema.</w:t>
      </w:r>
    </w:p>
    <w:p w14:paraId="41E6A674" w14:textId="77777777" w:rsidR="00FA20D6" w:rsidRPr="00BC1C65" w:rsidRDefault="00FA20D6" w:rsidP="00BC1C65">
      <w:pPr>
        <w:pStyle w:val="PargrafodaLista"/>
        <w:numPr>
          <w:ilvl w:val="2"/>
          <w:numId w:val="29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campo “status” deve ser informado se o funcionário está ativo ou inativo na empresa. Uma vez que “inativo” bloqueia o acesso do funcionário ao sistema, sendo um método de exclusão do funcionário da empresa.</w:t>
      </w:r>
    </w:p>
    <w:p w14:paraId="488C852F" w14:textId="77777777" w:rsidR="00051155" w:rsidRPr="00BC1C65" w:rsidRDefault="002D239C" w:rsidP="00BC1C65">
      <w:pPr>
        <w:pStyle w:val="PargrafodaLista"/>
        <w:numPr>
          <w:ilvl w:val="1"/>
          <w:numId w:val="29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bookmarkStart w:id="133" w:name="_Hlk497247053"/>
      <w:r w:rsidRPr="00BC1C65">
        <w:rPr>
          <w:rFonts w:ascii="Arial" w:eastAsia="Arial" w:hAnsi="Arial" w:cs="Arial"/>
          <w:sz w:val="24"/>
          <w:szCs w:val="24"/>
        </w:rPr>
        <w:t>O sistema deverá permitir a alteração de dados do funcionário. Podendo ser alterado todos os dados</w:t>
      </w:r>
      <w:r w:rsidR="007171ED" w:rsidRPr="00BC1C65">
        <w:rPr>
          <w:rFonts w:ascii="Arial" w:eastAsia="Arial" w:hAnsi="Arial" w:cs="Arial"/>
          <w:sz w:val="24"/>
          <w:szCs w:val="24"/>
        </w:rPr>
        <w:t>, podendo somente o administrador executar essa função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51DE3C22" w14:textId="77777777" w:rsidR="002D239C" w:rsidRPr="00BC1C65" w:rsidRDefault="002D239C" w:rsidP="00BC1C65">
      <w:pPr>
        <w:pStyle w:val="PargrafodaLista"/>
        <w:numPr>
          <w:ilvl w:val="1"/>
          <w:numId w:val="29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lastRenderedPageBreak/>
        <w:t>O sistema deverá permitir a consulta de funcionário cadastrados, através de uma das informações: CPF ou nome. Sendo exibido todos os dados</w:t>
      </w:r>
      <w:r w:rsidR="00A75BB7" w:rsidRPr="00BC1C65">
        <w:rPr>
          <w:rFonts w:ascii="Arial" w:eastAsia="Arial" w:hAnsi="Arial" w:cs="Arial"/>
          <w:sz w:val="24"/>
          <w:szCs w:val="24"/>
        </w:rPr>
        <w:t>, exceto a senha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bookmarkEnd w:id="133"/>
    <w:p w14:paraId="55B5B8F2" w14:textId="04648ADC" w:rsidR="00EA7FFE" w:rsidRPr="00BC1C65" w:rsidRDefault="00E74080" w:rsidP="00BC1C65">
      <w:pPr>
        <w:pStyle w:val="PargrafodaLista"/>
        <w:numPr>
          <w:ilvl w:val="1"/>
          <w:numId w:val="29"/>
        </w:numPr>
        <w:spacing w:after="0" w:line="360" w:lineRule="auto"/>
        <w:ind w:left="1418" w:hanging="709"/>
        <w:jc w:val="both"/>
        <w:rPr>
          <w:rFonts w:ascii="Arial" w:eastAsia="Arial" w:hAnsi="Arial" w:cs="Arial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 deverá permitir </w:t>
      </w:r>
      <w:r w:rsidR="00A75BB7" w:rsidRPr="00BC1C65">
        <w:rPr>
          <w:rFonts w:ascii="Arial" w:eastAsia="Arial" w:hAnsi="Arial" w:cs="Arial"/>
          <w:sz w:val="24"/>
          <w:szCs w:val="24"/>
        </w:rPr>
        <w:t xml:space="preserve">desativar </w:t>
      </w:r>
      <w:r w:rsidRPr="00BC1C65">
        <w:rPr>
          <w:rFonts w:ascii="Arial" w:eastAsia="Arial" w:hAnsi="Arial" w:cs="Arial"/>
          <w:sz w:val="24"/>
          <w:szCs w:val="24"/>
        </w:rPr>
        <w:t>o funcionário do sis</w:t>
      </w:r>
      <w:r w:rsidR="00EA7FFE" w:rsidRPr="00BC1C65">
        <w:rPr>
          <w:rFonts w:ascii="Arial" w:eastAsia="Arial" w:hAnsi="Arial" w:cs="Arial"/>
          <w:sz w:val="24"/>
          <w:szCs w:val="24"/>
        </w:rPr>
        <w:t>tema através do campo de status do funcionário: inativo.</w:t>
      </w:r>
      <w:r w:rsidR="003522CC" w:rsidRPr="00BC1C65">
        <w:rPr>
          <w:rFonts w:ascii="Arial" w:eastAsia="Arial" w:hAnsi="Arial" w:cs="Arial"/>
          <w:sz w:val="24"/>
          <w:szCs w:val="24"/>
        </w:rPr>
        <w:t xml:space="preserve"> Isto é, o funcionário não terá mais acesso ao sistema, mas seu cadastro será arquivado</w:t>
      </w:r>
      <w:r w:rsidR="003522CC" w:rsidRPr="00BC1C65">
        <w:rPr>
          <w:rFonts w:ascii="Arial" w:eastAsia="Arial" w:hAnsi="Arial" w:cs="Arial"/>
        </w:rPr>
        <w:t>.</w:t>
      </w:r>
      <w:r w:rsidR="00A92B5F">
        <w:rPr>
          <w:rFonts w:ascii="Arial" w:eastAsia="Arial" w:hAnsi="Arial" w:cs="Arial"/>
        </w:rPr>
        <w:t xml:space="preserve"> Somente </w:t>
      </w:r>
      <w:r w:rsidR="00985EE1">
        <w:rPr>
          <w:rFonts w:ascii="Arial" w:eastAsia="Arial" w:hAnsi="Arial" w:cs="Arial"/>
        </w:rPr>
        <w:t>o administrador poderá ter acesso aos cadastros dos funcionários inativos.</w:t>
      </w:r>
    </w:p>
    <w:p w14:paraId="3784F887" w14:textId="77777777" w:rsidR="002D239C" w:rsidRPr="00492150" w:rsidRDefault="002D239C" w:rsidP="00051155">
      <w:pPr>
        <w:spacing w:after="0" w:line="360" w:lineRule="auto"/>
        <w:ind w:firstLine="709"/>
        <w:rPr>
          <w:rFonts w:ascii="Arial" w:hAnsi="Arial" w:cs="Arial"/>
          <w:szCs w:val="28"/>
        </w:rPr>
      </w:pPr>
    </w:p>
    <w:p w14:paraId="033F1A01" w14:textId="77777777" w:rsidR="00C55374" w:rsidRPr="00C107A4" w:rsidRDefault="00E218D6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134" w:author="martins souza" w:date="2018-08-21T23:05:00Z">
            <w:rPr/>
          </w:rPrChange>
        </w:rPr>
      </w:pPr>
      <w:bookmarkStart w:id="135" w:name="_RF01_–_CADASTRAR"/>
      <w:bookmarkStart w:id="136" w:name="_Toc493382538"/>
      <w:bookmarkStart w:id="137" w:name="_Toc516499185"/>
      <w:bookmarkEnd w:id="135"/>
      <w:r w:rsidRPr="00BC1C65">
        <w:rPr>
          <w:color w:val="auto"/>
        </w:rPr>
        <w:t>RF0</w:t>
      </w:r>
      <w:r w:rsidR="00E13805" w:rsidRPr="00BC1C65">
        <w:rPr>
          <w:color w:val="auto"/>
        </w:rPr>
        <w:t>3</w:t>
      </w:r>
      <w:r w:rsidR="00A16E90" w:rsidRPr="00BC1C65">
        <w:rPr>
          <w:color w:val="auto"/>
        </w:rPr>
        <w:t xml:space="preserve"> – CADASTRAR CLIENTE</w:t>
      </w:r>
      <w:bookmarkEnd w:id="136"/>
      <w:bookmarkEnd w:id="137"/>
    </w:p>
    <w:p w14:paraId="26D54C5E" w14:textId="77777777" w:rsidR="00C568E8" w:rsidRPr="00492150" w:rsidRDefault="00C568E8" w:rsidP="004427D0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5FDF67DF" w14:textId="77777777" w:rsidR="00983AA5" w:rsidRPr="00BC1C65" w:rsidRDefault="00983AA5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Os requisitos descritos neste item serão referentes</w:t>
      </w:r>
      <w:r w:rsidR="001A4684" w:rsidRPr="00BC1C65">
        <w:rPr>
          <w:rFonts w:ascii="Arial" w:eastAsia="Arial" w:hAnsi="Arial" w:cs="Arial"/>
          <w:sz w:val="24"/>
          <w:szCs w:val="24"/>
        </w:rPr>
        <w:t xml:space="preserve"> ao cadastramento de clientes no sistema.</w:t>
      </w:r>
    </w:p>
    <w:p w14:paraId="18A0CFEC" w14:textId="77777777" w:rsidR="00C568E8" w:rsidRPr="000726EF" w:rsidRDefault="00C568E8" w:rsidP="000726EF">
      <w:pPr>
        <w:pStyle w:val="PargrafodaLista"/>
        <w:spacing w:after="0" w:line="360" w:lineRule="auto"/>
        <w:ind w:left="1417"/>
        <w:jc w:val="both"/>
        <w:rPr>
          <w:rFonts w:ascii="Arial" w:hAnsi="Arial" w:cs="Arial"/>
          <w:sz w:val="24"/>
          <w:szCs w:val="24"/>
        </w:rPr>
      </w:pPr>
    </w:p>
    <w:p w14:paraId="6C555883" w14:textId="77777777" w:rsidR="00983AA5" w:rsidRPr="00BC1C65" w:rsidRDefault="00983AA5" w:rsidP="00BC1C65">
      <w:pPr>
        <w:pStyle w:val="PargrafodaLista"/>
        <w:numPr>
          <w:ilvl w:val="1"/>
          <w:numId w:val="30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permitir incluir, excluir</w:t>
      </w:r>
      <w:r w:rsidR="000E4A0E" w:rsidRPr="00BC1C65">
        <w:rPr>
          <w:rFonts w:ascii="Arial" w:eastAsia="Arial" w:hAnsi="Arial" w:cs="Arial"/>
          <w:sz w:val="24"/>
          <w:szCs w:val="24"/>
        </w:rPr>
        <w:t>, consultar</w:t>
      </w:r>
      <w:r w:rsidRPr="00BC1C65">
        <w:rPr>
          <w:rFonts w:ascii="Arial" w:eastAsia="Arial" w:hAnsi="Arial" w:cs="Arial"/>
          <w:sz w:val="24"/>
          <w:szCs w:val="24"/>
        </w:rPr>
        <w:t xml:space="preserve"> e alterar as informações referentes</w:t>
      </w:r>
      <w:r w:rsidR="00A5055A" w:rsidRPr="00BC1C65">
        <w:rPr>
          <w:rFonts w:ascii="Arial" w:eastAsia="Arial" w:hAnsi="Arial" w:cs="Arial"/>
          <w:sz w:val="24"/>
          <w:szCs w:val="24"/>
        </w:rPr>
        <w:t xml:space="preserve"> </w:t>
      </w:r>
      <w:r w:rsidRPr="00BC1C65">
        <w:rPr>
          <w:rFonts w:ascii="Arial" w:eastAsia="Arial" w:hAnsi="Arial" w:cs="Arial"/>
          <w:sz w:val="24"/>
          <w:szCs w:val="24"/>
        </w:rPr>
        <w:t xml:space="preserve">ao </w:t>
      </w:r>
      <w:r w:rsidR="00A5055A" w:rsidRPr="00BC1C65">
        <w:rPr>
          <w:rFonts w:ascii="Arial" w:eastAsia="Arial" w:hAnsi="Arial" w:cs="Arial"/>
          <w:sz w:val="24"/>
          <w:szCs w:val="24"/>
        </w:rPr>
        <w:t>cliente n</w:t>
      </w:r>
      <w:r w:rsidRPr="00BC1C65">
        <w:rPr>
          <w:rFonts w:ascii="Arial" w:eastAsia="Arial" w:hAnsi="Arial" w:cs="Arial"/>
          <w:sz w:val="24"/>
          <w:szCs w:val="24"/>
        </w:rPr>
        <w:t>o sistema.</w:t>
      </w:r>
    </w:p>
    <w:p w14:paraId="21319A3E" w14:textId="77777777" w:rsidR="004427D0" w:rsidRPr="00BC1C65" w:rsidRDefault="004427D0" w:rsidP="00BC1C65">
      <w:pPr>
        <w:pStyle w:val="PargrafodaLista"/>
        <w:numPr>
          <w:ilvl w:val="1"/>
          <w:numId w:val="30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No sistema, devem ser preenchidos os </w:t>
      </w:r>
      <w:r w:rsidR="00D14762" w:rsidRPr="00BC1C65">
        <w:rPr>
          <w:rFonts w:ascii="Arial" w:eastAsia="Arial" w:hAnsi="Arial" w:cs="Arial"/>
          <w:sz w:val="24"/>
          <w:szCs w:val="24"/>
        </w:rPr>
        <w:t>dados do cliente, determinados a partir do campo “tipo” de cliente</w:t>
      </w:r>
      <w:r w:rsidR="001F6732" w:rsidRPr="00BC1C65">
        <w:rPr>
          <w:rFonts w:ascii="Arial" w:eastAsia="Arial" w:hAnsi="Arial" w:cs="Arial"/>
          <w:sz w:val="24"/>
          <w:szCs w:val="24"/>
        </w:rPr>
        <w:t>.</w:t>
      </w:r>
      <w:r w:rsidR="00754FAE" w:rsidRPr="00BC1C65">
        <w:rPr>
          <w:rFonts w:ascii="Arial" w:eastAsia="Arial" w:hAnsi="Arial" w:cs="Arial"/>
          <w:sz w:val="24"/>
          <w:szCs w:val="24"/>
        </w:rPr>
        <w:t xml:space="preserve"> </w:t>
      </w:r>
    </w:p>
    <w:p w14:paraId="06F711B9" w14:textId="4D8C0377" w:rsidR="004427D0" w:rsidRPr="00DC14D5" w:rsidRDefault="004427D0" w:rsidP="00BC1C65">
      <w:pPr>
        <w:pStyle w:val="PargrafodaLista"/>
        <w:numPr>
          <w:ilvl w:val="2"/>
          <w:numId w:val="30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DC14D5">
        <w:rPr>
          <w:rFonts w:ascii="Arial" w:eastAsia="Arial" w:hAnsi="Arial" w:cs="Arial"/>
          <w:sz w:val="24"/>
          <w:szCs w:val="24"/>
        </w:rPr>
        <w:t>No campo “Tipo”, deve ser especificado se a pessoa é do tipo “Física” ou do tipo “Jurídica”.</w:t>
      </w:r>
      <w:r w:rsidR="00765693" w:rsidRPr="00DC14D5">
        <w:rPr>
          <w:rFonts w:ascii="Arial" w:eastAsia="Arial" w:hAnsi="Arial" w:cs="Arial"/>
          <w:sz w:val="24"/>
          <w:szCs w:val="24"/>
        </w:rPr>
        <w:t xml:space="preserve"> Os dados para ambos</w:t>
      </w:r>
      <w:r w:rsidR="00DC14D5" w:rsidRPr="00F91577">
        <w:rPr>
          <w:rFonts w:ascii="Arial" w:eastAsia="Arial" w:hAnsi="Arial" w:cs="Arial"/>
        </w:rPr>
        <w:t xml:space="preserve"> os tipos</w:t>
      </w:r>
      <w:r w:rsidR="00765693" w:rsidRPr="00DC14D5">
        <w:rPr>
          <w:rFonts w:ascii="Arial" w:eastAsia="Arial" w:hAnsi="Arial" w:cs="Arial"/>
          <w:sz w:val="24"/>
          <w:szCs w:val="24"/>
        </w:rPr>
        <w:t xml:space="preserve"> são: Nome*, sexo, RG, CPF*, estado civil, Data de nascimento*, Nacionalidade e Naturalidade – UF, status.</w:t>
      </w:r>
    </w:p>
    <w:p w14:paraId="4F6F8779" w14:textId="06CEF1CE" w:rsidR="00860991" w:rsidRPr="00BC1C65" w:rsidRDefault="0088249A" w:rsidP="00BC1C65">
      <w:pPr>
        <w:pStyle w:val="PargrafodaLista"/>
        <w:numPr>
          <w:ilvl w:val="4"/>
          <w:numId w:val="30"/>
        </w:numPr>
        <w:tabs>
          <w:tab w:val="left" w:pos="4111"/>
        </w:tabs>
        <w:spacing w:after="0" w:line="360" w:lineRule="auto"/>
        <w:ind w:left="3544" w:firstLine="0"/>
        <w:jc w:val="both"/>
        <w:rPr>
          <w:rFonts w:ascii="Arial" w:eastAsia="Arial" w:hAnsi="Arial" w:cs="Arial"/>
          <w:sz w:val="24"/>
          <w:szCs w:val="24"/>
        </w:rPr>
      </w:pPr>
      <w:bookmarkStart w:id="138" w:name="_Hlk497047004"/>
      <w:r w:rsidRPr="00BC1C65">
        <w:rPr>
          <w:rFonts w:ascii="Arial" w:eastAsia="Arial" w:hAnsi="Arial" w:cs="Arial"/>
          <w:sz w:val="24"/>
          <w:szCs w:val="24"/>
        </w:rPr>
        <w:t>Os dados de endereço devem</w:t>
      </w:r>
      <w:r w:rsidR="00860991" w:rsidRPr="00BC1C65">
        <w:rPr>
          <w:rFonts w:ascii="Arial" w:eastAsia="Arial" w:hAnsi="Arial" w:cs="Arial"/>
          <w:sz w:val="24"/>
          <w:szCs w:val="24"/>
        </w:rPr>
        <w:t xml:space="preserve"> conter os campos:</w:t>
      </w:r>
      <w:r w:rsidR="00082680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4427D0" w:rsidRPr="00BC1C65">
        <w:rPr>
          <w:rFonts w:ascii="Arial" w:eastAsia="Arial" w:hAnsi="Arial" w:cs="Arial"/>
          <w:sz w:val="24"/>
          <w:szCs w:val="24"/>
        </w:rPr>
        <w:t>endereço</w:t>
      </w:r>
      <w:r w:rsidR="00860991" w:rsidRPr="00BC1C65">
        <w:rPr>
          <w:rFonts w:ascii="Arial" w:eastAsia="Arial" w:hAnsi="Arial" w:cs="Arial"/>
          <w:sz w:val="24"/>
          <w:szCs w:val="24"/>
        </w:rPr>
        <w:t xml:space="preserve"> completo</w:t>
      </w:r>
      <w:r w:rsidR="00386B68">
        <w:rPr>
          <w:rFonts w:ascii="Arial" w:eastAsia="Arial" w:hAnsi="Arial" w:cs="Arial"/>
          <w:sz w:val="24"/>
          <w:szCs w:val="24"/>
        </w:rPr>
        <w:t>*</w:t>
      </w:r>
      <w:r w:rsidR="00860991" w:rsidRPr="00BC1C65">
        <w:rPr>
          <w:rFonts w:ascii="Arial" w:eastAsia="Arial" w:hAnsi="Arial" w:cs="Arial"/>
          <w:sz w:val="24"/>
          <w:szCs w:val="24"/>
        </w:rPr>
        <w:t>, número</w:t>
      </w:r>
      <w:r w:rsidR="00386B68">
        <w:rPr>
          <w:rFonts w:ascii="Arial" w:eastAsia="Arial" w:hAnsi="Arial" w:cs="Arial"/>
          <w:sz w:val="24"/>
          <w:szCs w:val="24"/>
        </w:rPr>
        <w:t>*</w:t>
      </w:r>
      <w:r w:rsidR="00860991" w:rsidRPr="00BC1C65">
        <w:rPr>
          <w:rFonts w:ascii="Arial" w:eastAsia="Arial" w:hAnsi="Arial" w:cs="Arial"/>
          <w:sz w:val="24"/>
          <w:szCs w:val="24"/>
        </w:rPr>
        <w:t>, bairro</w:t>
      </w:r>
      <w:r w:rsidR="00386B68">
        <w:rPr>
          <w:rFonts w:ascii="Arial" w:eastAsia="Arial" w:hAnsi="Arial" w:cs="Arial"/>
          <w:sz w:val="24"/>
          <w:szCs w:val="24"/>
        </w:rPr>
        <w:t>*</w:t>
      </w:r>
      <w:r w:rsidR="00860991" w:rsidRPr="00BC1C65">
        <w:rPr>
          <w:rFonts w:ascii="Arial" w:eastAsia="Arial" w:hAnsi="Arial" w:cs="Arial"/>
          <w:sz w:val="24"/>
          <w:szCs w:val="24"/>
        </w:rPr>
        <w:t xml:space="preserve">, CEP, município </w:t>
      </w:r>
      <w:r w:rsidR="00386B68">
        <w:rPr>
          <w:rFonts w:ascii="Arial" w:eastAsia="Arial" w:hAnsi="Arial" w:cs="Arial"/>
          <w:sz w:val="24"/>
          <w:szCs w:val="24"/>
        </w:rPr>
        <w:t>–</w:t>
      </w:r>
      <w:r w:rsidR="00860991" w:rsidRPr="00BC1C65">
        <w:rPr>
          <w:rFonts w:ascii="Arial" w:eastAsia="Arial" w:hAnsi="Arial" w:cs="Arial"/>
          <w:sz w:val="24"/>
          <w:szCs w:val="24"/>
        </w:rPr>
        <w:t xml:space="preserve"> UF</w:t>
      </w:r>
      <w:r w:rsidR="00386B68">
        <w:rPr>
          <w:rFonts w:ascii="Arial" w:eastAsia="Arial" w:hAnsi="Arial" w:cs="Arial"/>
          <w:sz w:val="24"/>
          <w:szCs w:val="24"/>
        </w:rPr>
        <w:t>*</w:t>
      </w:r>
      <w:r w:rsidR="00860991" w:rsidRPr="00BC1C65">
        <w:rPr>
          <w:rFonts w:ascii="Arial" w:eastAsia="Arial" w:hAnsi="Arial" w:cs="Arial"/>
          <w:sz w:val="24"/>
          <w:szCs w:val="24"/>
        </w:rPr>
        <w:t>, Complemento e data de cadastro.</w:t>
      </w:r>
    </w:p>
    <w:p w14:paraId="04AD1FAD" w14:textId="6A72F949" w:rsidR="004427D0" w:rsidRPr="00BC1C65" w:rsidRDefault="0088249A" w:rsidP="00BC1C65">
      <w:pPr>
        <w:pStyle w:val="PargrafodaLista"/>
        <w:numPr>
          <w:ilvl w:val="4"/>
          <w:numId w:val="30"/>
        </w:numPr>
        <w:tabs>
          <w:tab w:val="left" w:pos="4111"/>
        </w:tabs>
        <w:spacing w:after="0" w:line="360" w:lineRule="auto"/>
        <w:ind w:left="3544" w:firstLine="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Os dados de contato devem</w:t>
      </w:r>
      <w:r w:rsidR="00860991" w:rsidRPr="00BC1C65">
        <w:rPr>
          <w:rFonts w:ascii="Arial" w:eastAsia="Arial" w:hAnsi="Arial" w:cs="Arial"/>
          <w:sz w:val="24"/>
          <w:szCs w:val="24"/>
        </w:rPr>
        <w:t xml:space="preserve"> conter os campos: </w:t>
      </w:r>
      <w:r w:rsidR="00D743EF" w:rsidRPr="00BC1C65">
        <w:rPr>
          <w:rFonts w:ascii="Arial" w:eastAsia="Arial" w:hAnsi="Arial" w:cs="Arial"/>
          <w:sz w:val="24"/>
          <w:szCs w:val="24"/>
        </w:rPr>
        <w:t>telefone residencial</w:t>
      </w:r>
      <w:r w:rsidR="00860991" w:rsidRPr="00BC1C65">
        <w:rPr>
          <w:rFonts w:ascii="Arial" w:eastAsia="Arial" w:hAnsi="Arial" w:cs="Arial"/>
          <w:sz w:val="24"/>
          <w:szCs w:val="24"/>
        </w:rPr>
        <w:t>, telefone celular</w:t>
      </w:r>
      <w:r w:rsidR="00765693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860991" w:rsidRPr="00BC1C65">
        <w:rPr>
          <w:rFonts w:ascii="Arial" w:eastAsia="Arial" w:hAnsi="Arial" w:cs="Arial"/>
          <w:sz w:val="24"/>
          <w:szCs w:val="24"/>
        </w:rPr>
        <w:t xml:space="preserve">e </w:t>
      </w:r>
      <w:r w:rsidR="004427D0" w:rsidRPr="00BC1C65">
        <w:rPr>
          <w:rFonts w:ascii="Arial" w:eastAsia="Arial" w:hAnsi="Arial" w:cs="Arial"/>
          <w:sz w:val="24"/>
          <w:szCs w:val="24"/>
        </w:rPr>
        <w:t>e-mail</w:t>
      </w:r>
      <w:r w:rsidR="00974B0D">
        <w:rPr>
          <w:rFonts w:ascii="Arial" w:eastAsia="Arial" w:hAnsi="Arial" w:cs="Arial"/>
          <w:sz w:val="24"/>
          <w:szCs w:val="24"/>
        </w:rPr>
        <w:t>, sendo obrigatório o fornecimento de pelo menos um telefone</w:t>
      </w:r>
      <w:r w:rsidR="00860991" w:rsidRPr="00BC1C65">
        <w:rPr>
          <w:rFonts w:ascii="Arial" w:eastAsia="Arial" w:hAnsi="Arial" w:cs="Arial"/>
          <w:sz w:val="24"/>
          <w:szCs w:val="24"/>
        </w:rPr>
        <w:t>.</w:t>
      </w:r>
    </w:p>
    <w:p w14:paraId="00A4E6D9" w14:textId="77777777" w:rsidR="00860991" w:rsidRPr="00BC1C65" w:rsidRDefault="00860991" w:rsidP="00BC1C65">
      <w:pPr>
        <w:pStyle w:val="PargrafodaLista"/>
        <w:numPr>
          <w:ilvl w:val="4"/>
          <w:numId w:val="30"/>
        </w:numPr>
        <w:tabs>
          <w:tab w:val="left" w:pos="4111"/>
        </w:tabs>
        <w:spacing w:after="0" w:line="360" w:lineRule="auto"/>
        <w:ind w:left="3544" w:firstLine="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conter o campo “ob</w:t>
      </w:r>
      <w:r w:rsidR="003A2758" w:rsidRPr="00BC1C65">
        <w:rPr>
          <w:rFonts w:ascii="Arial" w:eastAsia="Arial" w:hAnsi="Arial" w:cs="Arial"/>
          <w:sz w:val="24"/>
          <w:szCs w:val="24"/>
        </w:rPr>
        <w:t>servações”, para armazenar informações adicionais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bookmarkEnd w:id="138"/>
    <w:p w14:paraId="5138D2BF" w14:textId="77777777" w:rsidR="0088249A" w:rsidRPr="00BC1C65" w:rsidRDefault="004427D0" w:rsidP="00BC1C65">
      <w:pPr>
        <w:pStyle w:val="PargrafodaLista"/>
        <w:numPr>
          <w:ilvl w:val="4"/>
          <w:numId w:val="30"/>
        </w:numPr>
        <w:spacing w:after="0" w:line="360" w:lineRule="auto"/>
        <w:ind w:left="4962" w:hanging="141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lastRenderedPageBreak/>
        <w:t xml:space="preserve">No tipo de pessoa jurídica, </w:t>
      </w:r>
      <w:r w:rsidR="00765693" w:rsidRPr="00BC1C65">
        <w:rPr>
          <w:rFonts w:ascii="Arial" w:eastAsia="Arial" w:hAnsi="Arial" w:cs="Arial"/>
          <w:sz w:val="24"/>
          <w:szCs w:val="24"/>
        </w:rPr>
        <w:t xml:space="preserve">acrescentam-se os dados: </w:t>
      </w:r>
      <w:r w:rsidR="0075711E" w:rsidRPr="00BC1C65">
        <w:rPr>
          <w:rFonts w:ascii="Arial" w:eastAsia="Arial" w:hAnsi="Arial" w:cs="Arial"/>
          <w:sz w:val="24"/>
          <w:szCs w:val="24"/>
        </w:rPr>
        <w:t>CNPJ</w:t>
      </w:r>
      <w:r w:rsidR="00D83F9B" w:rsidRPr="00BC1C65">
        <w:rPr>
          <w:rFonts w:ascii="Arial" w:eastAsia="Arial" w:hAnsi="Arial" w:cs="Arial"/>
          <w:sz w:val="24"/>
          <w:szCs w:val="24"/>
        </w:rPr>
        <w:t xml:space="preserve"> e razão social.</w:t>
      </w:r>
    </w:p>
    <w:p w14:paraId="0BF9C0E8" w14:textId="77777777" w:rsidR="004427D0" w:rsidRPr="00BC1C65" w:rsidRDefault="004427D0" w:rsidP="00BC1C65">
      <w:pPr>
        <w:pStyle w:val="PargrafodaLista"/>
        <w:numPr>
          <w:ilvl w:val="3"/>
          <w:numId w:val="30"/>
        </w:numPr>
        <w:spacing w:after="0" w:line="360" w:lineRule="auto"/>
        <w:ind w:left="2268" w:firstLine="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No campo CNPJ, </w:t>
      </w:r>
      <w:r w:rsidR="00916FE2" w:rsidRPr="00BC1C65">
        <w:rPr>
          <w:rFonts w:ascii="Arial" w:eastAsia="Arial" w:hAnsi="Arial" w:cs="Arial"/>
          <w:sz w:val="24"/>
          <w:szCs w:val="24"/>
        </w:rPr>
        <w:t>deverá ser feito uma validação d</w:t>
      </w:r>
      <w:r w:rsidRPr="00BC1C65">
        <w:rPr>
          <w:rFonts w:ascii="Arial" w:eastAsia="Arial" w:hAnsi="Arial" w:cs="Arial"/>
          <w:sz w:val="24"/>
          <w:szCs w:val="24"/>
        </w:rPr>
        <w:t xml:space="preserve">o CNPJ junto </w:t>
      </w:r>
      <w:r w:rsidR="00916FE2" w:rsidRPr="00BC1C65">
        <w:rPr>
          <w:rFonts w:ascii="Arial" w:eastAsia="Arial" w:hAnsi="Arial" w:cs="Arial"/>
          <w:sz w:val="24"/>
          <w:szCs w:val="24"/>
        </w:rPr>
        <w:t>ao órgão competente</w:t>
      </w:r>
      <w:r w:rsidRPr="00BC1C65">
        <w:rPr>
          <w:rFonts w:ascii="Arial" w:eastAsia="Arial" w:hAnsi="Arial" w:cs="Arial"/>
          <w:sz w:val="24"/>
          <w:szCs w:val="24"/>
        </w:rPr>
        <w:t xml:space="preserve">, disponibilizando um campo de busca neste item para identificar </w:t>
      </w:r>
      <w:r w:rsidR="00916FE2" w:rsidRPr="00BC1C65">
        <w:rPr>
          <w:rFonts w:ascii="Arial" w:eastAsia="Arial" w:hAnsi="Arial" w:cs="Arial"/>
          <w:sz w:val="24"/>
          <w:szCs w:val="24"/>
        </w:rPr>
        <w:t>a existência d</w:t>
      </w:r>
      <w:r w:rsidRPr="00BC1C65">
        <w:rPr>
          <w:rFonts w:ascii="Arial" w:eastAsia="Arial" w:hAnsi="Arial" w:cs="Arial"/>
          <w:sz w:val="24"/>
          <w:szCs w:val="24"/>
        </w:rPr>
        <w:t>o CNPJ informado.</w:t>
      </w:r>
    </w:p>
    <w:p w14:paraId="076A4938" w14:textId="2C5149A5" w:rsidR="00A43EBE" w:rsidRPr="00BC1C65" w:rsidRDefault="00A43EBE" w:rsidP="00BC1C65">
      <w:pPr>
        <w:pStyle w:val="PargrafodaLista"/>
        <w:numPr>
          <w:ilvl w:val="2"/>
          <w:numId w:val="30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No campo “status”, </w:t>
      </w:r>
      <w:r w:rsidR="0031038B" w:rsidRPr="00BC1C65">
        <w:rPr>
          <w:rFonts w:ascii="Arial" w:eastAsia="Arial" w:hAnsi="Arial" w:cs="Arial"/>
          <w:sz w:val="24"/>
          <w:szCs w:val="24"/>
        </w:rPr>
        <w:t>deve ser informado se o cliente está com cadastro ativo</w:t>
      </w:r>
      <w:r w:rsidR="00D05E60" w:rsidRPr="00BC1C65">
        <w:rPr>
          <w:rFonts w:ascii="Arial" w:eastAsia="Arial" w:hAnsi="Arial" w:cs="Arial"/>
          <w:sz w:val="24"/>
          <w:szCs w:val="24"/>
        </w:rPr>
        <w:t xml:space="preserve"> ou</w:t>
      </w:r>
      <w:r w:rsidR="0031038B" w:rsidRPr="00BC1C65">
        <w:rPr>
          <w:rFonts w:ascii="Arial" w:eastAsia="Arial" w:hAnsi="Arial" w:cs="Arial"/>
          <w:sz w:val="24"/>
          <w:szCs w:val="24"/>
        </w:rPr>
        <w:t xml:space="preserve"> inativo.</w:t>
      </w:r>
      <w:r w:rsidR="00D05E60" w:rsidRPr="00BC1C65">
        <w:rPr>
          <w:rFonts w:ascii="Arial" w:eastAsia="Arial" w:hAnsi="Arial" w:cs="Arial"/>
          <w:sz w:val="24"/>
          <w:szCs w:val="24"/>
        </w:rPr>
        <w:t xml:space="preserve"> Sendo que: ativo indica que não há nenhuma divergência com o cadastro do cliente e que o mesmo pode efetuar compras; inativo indica que o cliente foi arquivado no sistema, como um método de exclusão descrito no tópico </w:t>
      </w:r>
      <w:r w:rsidR="00765693" w:rsidRPr="00BC1C65">
        <w:rPr>
          <w:rFonts w:ascii="Arial" w:eastAsia="Arial" w:hAnsi="Arial" w:cs="Arial"/>
          <w:sz w:val="24"/>
          <w:szCs w:val="24"/>
        </w:rPr>
        <w:t>3</w:t>
      </w:r>
      <w:r w:rsidR="00D05E60" w:rsidRPr="00BC1C65">
        <w:rPr>
          <w:rFonts w:ascii="Arial" w:eastAsia="Arial" w:hAnsi="Arial" w:cs="Arial"/>
          <w:sz w:val="24"/>
          <w:szCs w:val="24"/>
        </w:rPr>
        <w:t>.5 do módulo “cadastrar cliente”.</w:t>
      </w:r>
    </w:p>
    <w:p w14:paraId="1387A105" w14:textId="77777777" w:rsidR="00EA7FFE" w:rsidRPr="00BC1C65" w:rsidRDefault="00EA7FFE" w:rsidP="00BC1C65">
      <w:pPr>
        <w:pStyle w:val="PargrafodaLista"/>
        <w:numPr>
          <w:ilvl w:val="1"/>
          <w:numId w:val="30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bookmarkStart w:id="139" w:name="_Hlk497248291"/>
      <w:r w:rsidRPr="00BC1C65">
        <w:rPr>
          <w:rFonts w:ascii="Arial" w:eastAsia="Arial" w:hAnsi="Arial" w:cs="Arial"/>
          <w:sz w:val="24"/>
          <w:szCs w:val="24"/>
        </w:rPr>
        <w:t xml:space="preserve">O sistema deverá permitir a alteração de dados do </w:t>
      </w:r>
      <w:r w:rsidR="009C4876" w:rsidRPr="00BC1C65">
        <w:rPr>
          <w:rFonts w:ascii="Arial" w:eastAsia="Arial" w:hAnsi="Arial" w:cs="Arial"/>
          <w:sz w:val="24"/>
          <w:szCs w:val="24"/>
        </w:rPr>
        <w:t>cliente</w:t>
      </w:r>
      <w:r w:rsidRPr="00BC1C65">
        <w:rPr>
          <w:rFonts w:ascii="Arial" w:eastAsia="Arial" w:hAnsi="Arial" w:cs="Arial"/>
          <w:sz w:val="24"/>
          <w:szCs w:val="24"/>
        </w:rPr>
        <w:t>. Podendo ser alterado todos os dados.</w:t>
      </w:r>
    </w:p>
    <w:p w14:paraId="5538EEB8" w14:textId="77777777" w:rsidR="00EA7FFE" w:rsidRPr="00BC1C65" w:rsidRDefault="00EA7FFE" w:rsidP="00BC1C65">
      <w:pPr>
        <w:pStyle w:val="PargrafodaLista"/>
        <w:numPr>
          <w:ilvl w:val="1"/>
          <w:numId w:val="30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 deverá permitir a consulta de </w:t>
      </w:r>
      <w:r w:rsidR="00E648A5" w:rsidRPr="00BC1C65">
        <w:rPr>
          <w:rFonts w:ascii="Arial" w:eastAsia="Arial" w:hAnsi="Arial" w:cs="Arial"/>
          <w:sz w:val="24"/>
          <w:szCs w:val="24"/>
        </w:rPr>
        <w:t>clientes</w:t>
      </w:r>
      <w:r w:rsidRPr="00BC1C65">
        <w:rPr>
          <w:rFonts w:ascii="Arial" w:eastAsia="Arial" w:hAnsi="Arial" w:cs="Arial"/>
          <w:sz w:val="24"/>
          <w:szCs w:val="24"/>
        </w:rPr>
        <w:t xml:space="preserve"> cadastrados, através de uma das informações: CPF ou nome. Sendo exibido todos os dados.</w:t>
      </w:r>
    </w:p>
    <w:p w14:paraId="042AE1A3" w14:textId="7E216EDC" w:rsidR="00E648A5" w:rsidRPr="00BC1C65" w:rsidRDefault="00E648A5" w:rsidP="00BC1C65">
      <w:pPr>
        <w:pStyle w:val="PargrafodaLista"/>
        <w:numPr>
          <w:ilvl w:val="1"/>
          <w:numId w:val="30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 deverá permitir a exclusão do </w:t>
      </w:r>
      <w:r w:rsidR="009C4876" w:rsidRPr="00BC1C65">
        <w:rPr>
          <w:rFonts w:ascii="Arial" w:eastAsia="Arial" w:hAnsi="Arial" w:cs="Arial"/>
          <w:sz w:val="24"/>
          <w:szCs w:val="24"/>
        </w:rPr>
        <w:t>cliente</w:t>
      </w:r>
      <w:r w:rsidRPr="00BC1C65">
        <w:rPr>
          <w:rFonts w:ascii="Arial" w:eastAsia="Arial" w:hAnsi="Arial" w:cs="Arial"/>
          <w:sz w:val="24"/>
          <w:szCs w:val="24"/>
        </w:rPr>
        <w:t xml:space="preserve"> do sistema através do campo de status do cliente: inativo.</w:t>
      </w:r>
      <w:bookmarkEnd w:id="139"/>
      <w:r w:rsidR="003522CC" w:rsidRPr="00BC1C65">
        <w:rPr>
          <w:rFonts w:ascii="Arial" w:eastAsia="Arial" w:hAnsi="Arial" w:cs="Arial"/>
          <w:sz w:val="24"/>
          <w:szCs w:val="24"/>
        </w:rPr>
        <w:t xml:space="preserve"> Isto é, o cadastro do cliente ficará arquivado no sistema.</w:t>
      </w:r>
      <w:r w:rsidR="00F33852" w:rsidRPr="00BC1C65">
        <w:rPr>
          <w:rFonts w:ascii="Arial" w:eastAsia="Arial" w:hAnsi="Arial" w:cs="Arial"/>
          <w:sz w:val="24"/>
          <w:szCs w:val="24"/>
        </w:rPr>
        <w:t xml:space="preserve"> Sendo que apenas usuário administrador poderá realizar essa operação</w:t>
      </w:r>
      <w:r w:rsidR="00F9584F">
        <w:rPr>
          <w:rFonts w:ascii="Arial" w:eastAsia="Arial" w:hAnsi="Arial" w:cs="Arial"/>
          <w:sz w:val="24"/>
          <w:szCs w:val="24"/>
        </w:rPr>
        <w:t xml:space="preserve"> de exclusão.</w:t>
      </w:r>
    </w:p>
    <w:p w14:paraId="7C1EE70E" w14:textId="77777777" w:rsidR="00057B7A" w:rsidRPr="00492150" w:rsidRDefault="00057B7A" w:rsidP="00524688">
      <w:pPr>
        <w:spacing w:after="0" w:line="360" w:lineRule="auto"/>
        <w:rPr>
          <w:rFonts w:ascii="Arial" w:hAnsi="Arial" w:cs="Arial"/>
          <w:szCs w:val="24"/>
        </w:rPr>
      </w:pPr>
    </w:p>
    <w:p w14:paraId="4892F0CF" w14:textId="77777777" w:rsidR="00C67D5A" w:rsidRPr="00C107A4" w:rsidRDefault="00733040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140" w:author="martins souza" w:date="2018-08-21T23:05:00Z">
            <w:rPr/>
          </w:rPrChange>
        </w:rPr>
      </w:pPr>
      <w:bookmarkStart w:id="141" w:name="_Toc493382539"/>
      <w:bookmarkStart w:id="142" w:name="_Toc516499186"/>
      <w:r w:rsidRPr="00BC1C65">
        <w:rPr>
          <w:color w:val="auto"/>
        </w:rPr>
        <w:t>RF0</w:t>
      </w:r>
      <w:r w:rsidR="00E13805" w:rsidRPr="00BC1C65">
        <w:rPr>
          <w:color w:val="auto"/>
        </w:rPr>
        <w:t>4</w:t>
      </w:r>
      <w:r w:rsidR="00A16E90" w:rsidRPr="00BC1C65">
        <w:rPr>
          <w:color w:val="auto"/>
        </w:rPr>
        <w:t xml:space="preserve"> – CADASTRAR PRODUTOS</w:t>
      </w:r>
      <w:bookmarkEnd w:id="141"/>
      <w:bookmarkEnd w:id="142"/>
    </w:p>
    <w:p w14:paraId="482CFE41" w14:textId="77777777" w:rsidR="00C568E8" w:rsidRPr="00492150" w:rsidRDefault="00C568E8" w:rsidP="00C67D5A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0122E147" w14:textId="77777777" w:rsidR="00BE2494" w:rsidRPr="00BC1C65" w:rsidRDefault="00733040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Esse item refere-se ao cadastramento dos produtos dispostos pela loja.</w:t>
      </w:r>
    </w:p>
    <w:p w14:paraId="32291638" w14:textId="77777777" w:rsidR="00C568E8" w:rsidRPr="000726EF" w:rsidRDefault="00C568E8" w:rsidP="000726EF">
      <w:pPr>
        <w:pStyle w:val="PargrafodaLista"/>
        <w:spacing w:after="0" w:line="360" w:lineRule="auto"/>
        <w:ind w:left="1417"/>
        <w:jc w:val="both"/>
        <w:rPr>
          <w:rFonts w:ascii="Arial" w:hAnsi="Arial" w:cs="Arial"/>
          <w:sz w:val="24"/>
          <w:szCs w:val="24"/>
        </w:rPr>
      </w:pPr>
    </w:p>
    <w:p w14:paraId="6D462960" w14:textId="77777777" w:rsidR="00DA466C" w:rsidRPr="00BC1C65" w:rsidRDefault="00DA466C" w:rsidP="00BC1C65">
      <w:pPr>
        <w:pStyle w:val="PargrafodaLista"/>
        <w:numPr>
          <w:ilvl w:val="1"/>
          <w:numId w:val="31"/>
        </w:numPr>
        <w:spacing w:after="0" w:line="360" w:lineRule="auto"/>
        <w:ind w:left="1418" w:hanging="644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permitir incluir, excluir e alterar as informações referentes ao produto no sistema</w:t>
      </w:r>
      <w:r w:rsidR="00754FAE" w:rsidRPr="00BC1C65">
        <w:rPr>
          <w:rFonts w:ascii="Arial" w:eastAsia="Arial" w:hAnsi="Arial" w:cs="Arial"/>
          <w:sz w:val="24"/>
          <w:szCs w:val="24"/>
        </w:rPr>
        <w:t>.</w:t>
      </w:r>
    </w:p>
    <w:p w14:paraId="37AE34B6" w14:textId="53C39CD9" w:rsidR="00BE2494" w:rsidRPr="00BC1C65" w:rsidRDefault="00733040" w:rsidP="00BC1C65">
      <w:pPr>
        <w:pStyle w:val="PargrafodaLista"/>
        <w:numPr>
          <w:ilvl w:val="1"/>
          <w:numId w:val="31"/>
        </w:numPr>
        <w:spacing w:after="0" w:line="360" w:lineRule="auto"/>
        <w:ind w:left="1418" w:hanging="644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cadastro de produtos devem ser</w:t>
      </w:r>
      <w:r w:rsidR="00DA466C" w:rsidRPr="00BC1C65">
        <w:rPr>
          <w:rFonts w:ascii="Arial" w:eastAsia="Arial" w:hAnsi="Arial" w:cs="Arial"/>
          <w:sz w:val="24"/>
          <w:szCs w:val="24"/>
        </w:rPr>
        <w:t xml:space="preserve"> preenchidos os seguintes campos: Nome do produto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DA466C" w:rsidRPr="00BC1C65">
        <w:rPr>
          <w:rFonts w:ascii="Arial" w:eastAsia="Arial" w:hAnsi="Arial" w:cs="Arial"/>
          <w:sz w:val="24"/>
          <w:szCs w:val="24"/>
        </w:rPr>
        <w:t>, código interno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DA466C" w:rsidRPr="00BC1C65">
        <w:rPr>
          <w:rFonts w:ascii="Arial" w:eastAsia="Arial" w:hAnsi="Arial" w:cs="Arial"/>
          <w:sz w:val="24"/>
          <w:szCs w:val="24"/>
        </w:rPr>
        <w:t xml:space="preserve">, </w:t>
      </w:r>
      <w:r w:rsidRPr="00BC1C65">
        <w:rPr>
          <w:rFonts w:ascii="Arial" w:eastAsia="Arial" w:hAnsi="Arial" w:cs="Arial"/>
          <w:sz w:val="24"/>
          <w:szCs w:val="24"/>
        </w:rPr>
        <w:t xml:space="preserve">preço </w:t>
      </w:r>
      <w:r w:rsidR="007763D6" w:rsidRPr="00BC1C65">
        <w:rPr>
          <w:rFonts w:ascii="Arial" w:eastAsia="Arial" w:hAnsi="Arial" w:cs="Arial"/>
          <w:sz w:val="24"/>
          <w:szCs w:val="24"/>
        </w:rPr>
        <w:t>de venda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Pr="00BC1C65">
        <w:rPr>
          <w:rFonts w:ascii="Arial" w:eastAsia="Arial" w:hAnsi="Arial" w:cs="Arial"/>
          <w:sz w:val="24"/>
          <w:szCs w:val="24"/>
        </w:rPr>
        <w:t xml:space="preserve"> e </w:t>
      </w:r>
      <w:r w:rsidR="007763D6" w:rsidRPr="00BC1C65">
        <w:rPr>
          <w:rFonts w:ascii="Arial" w:eastAsia="Arial" w:hAnsi="Arial" w:cs="Arial"/>
          <w:sz w:val="24"/>
          <w:szCs w:val="24"/>
        </w:rPr>
        <w:t>quantidade em estoque</w:t>
      </w:r>
      <w:r w:rsidRPr="00BC1C65">
        <w:rPr>
          <w:rFonts w:ascii="Arial" w:eastAsia="Arial" w:hAnsi="Arial" w:cs="Arial"/>
          <w:sz w:val="24"/>
          <w:szCs w:val="24"/>
        </w:rPr>
        <w:t>.</w:t>
      </w:r>
      <w:r w:rsidR="00DA466C" w:rsidRPr="00BC1C65">
        <w:rPr>
          <w:rFonts w:ascii="Arial" w:eastAsia="Arial" w:hAnsi="Arial" w:cs="Arial"/>
          <w:sz w:val="24"/>
          <w:szCs w:val="24"/>
        </w:rPr>
        <w:t xml:space="preserve"> </w:t>
      </w:r>
    </w:p>
    <w:p w14:paraId="3128EA7B" w14:textId="77777777" w:rsidR="00754FAE" w:rsidRPr="00BC1C65" w:rsidRDefault="00754FAE" w:rsidP="00BC1C65">
      <w:pPr>
        <w:pStyle w:val="PargrafodaLista"/>
        <w:numPr>
          <w:ilvl w:val="2"/>
          <w:numId w:val="31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campo “nome do produto” deve ser informado o nome do mesmo.</w:t>
      </w:r>
    </w:p>
    <w:p w14:paraId="09B84BA6" w14:textId="77777777" w:rsidR="00BE2494" w:rsidRPr="00BC1C65" w:rsidRDefault="00DA466C" w:rsidP="00BC1C65">
      <w:pPr>
        <w:pStyle w:val="PargrafodaLista"/>
        <w:numPr>
          <w:ilvl w:val="2"/>
          <w:numId w:val="31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lastRenderedPageBreak/>
        <w:t xml:space="preserve">No campo “código interno”, será gerado um </w:t>
      </w:r>
      <w:r w:rsidR="00733040" w:rsidRPr="00BC1C65">
        <w:rPr>
          <w:rFonts w:ascii="Arial" w:eastAsia="Arial" w:hAnsi="Arial" w:cs="Arial"/>
          <w:sz w:val="24"/>
          <w:szCs w:val="24"/>
        </w:rPr>
        <w:t>código aleatório para o produto</w:t>
      </w:r>
      <w:r w:rsidR="008E2321" w:rsidRPr="00BC1C65">
        <w:rPr>
          <w:rFonts w:ascii="Arial" w:eastAsia="Arial" w:hAnsi="Arial" w:cs="Arial"/>
          <w:sz w:val="24"/>
          <w:szCs w:val="24"/>
        </w:rPr>
        <w:t xml:space="preserve">, </w:t>
      </w:r>
      <w:r w:rsidR="00754FAE" w:rsidRPr="00BC1C65">
        <w:rPr>
          <w:rFonts w:ascii="Arial" w:eastAsia="Arial" w:hAnsi="Arial" w:cs="Arial"/>
          <w:sz w:val="24"/>
          <w:szCs w:val="24"/>
        </w:rPr>
        <w:t>no sistema</w:t>
      </w:r>
      <w:r w:rsidR="00733040" w:rsidRPr="00BC1C65">
        <w:rPr>
          <w:rFonts w:ascii="Arial" w:eastAsia="Arial" w:hAnsi="Arial" w:cs="Arial"/>
          <w:sz w:val="24"/>
          <w:szCs w:val="24"/>
        </w:rPr>
        <w:t>.</w:t>
      </w:r>
    </w:p>
    <w:p w14:paraId="7E3AE668" w14:textId="77777777" w:rsidR="00DA466C" w:rsidRPr="00BC1C65" w:rsidRDefault="00DA466C" w:rsidP="00BC1C65">
      <w:pPr>
        <w:pStyle w:val="PargrafodaLista"/>
        <w:numPr>
          <w:ilvl w:val="2"/>
          <w:numId w:val="31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No campo “preço </w:t>
      </w:r>
      <w:r w:rsidR="007763D6" w:rsidRPr="00BC1C65">
        <w:rPr>
          <w:rFonts w:ascii="Arial" w:eastAsia="Arial" w:hAnsi="Arial" w:cs="Arial"/>
          <w:sz w:val="24"/>
          <w:szCs w:val="24"/>
        </w:rPr>
        <w:t>de venda</w:t>
      </w:r>
      <w:r w:rsidR="00733040" w:rsidRPr="00BC1C65">
        <w:rPr>
          <w:rFonts w:ascii="Arial" w:eastAsia="Arial" w:hAnsi="Arial" w:cs="Arial"/>
          <w:sz w:val="24"/>
          <w:szCs w:val="24"/>
        </w:rPr>
        <w:t>”, deve ser informado o valor de venda do</w:t>
      </w:r>
      <w:r w:rsidRPr="00BC1C65">
        <w:rPr>
          <w:rFonts w:ascii="Arial" w:eastAsia="Arial" w:hAnsi="Arial" w:cs="Arial"/>
          <w:sz w:val="24"/>
          <w:szCs w:val="24"/>
        </w:rPr>
        <w:t xml:space="preserve"> produto cadastrado.</w:t>
      </w:r>
      <w:r w:rsidR="00524688" w:rsidRPr="00BC1C65">
        <w:rPr>
          <w:rFonts w:ascii="Arial" w:eastAsia="Arial" w:hAnsi="Arial" w:cs="Arial"/>
          <w:sz w:val="24"/>
          <w:szCs w:val="24"/>
        </w:rPr>
        <w:t xml:space="preserve"> </w:t>
      </w:r>
    </w:p>
    <w:p w14:paraId="34A63272" w14:textId="225939D1" w:rsidR="00E648A5" w:rsidRPr="00BC1C65" w:rsidRDefault="00C91CB0" w:rsidP="00BC1C65">
      <w:pPr>
        <w:pStyle w:val="PargrafodaLista"/>
        <w:numPr>
          <w:ilvl w:val="2"/>
          <w:numId w:val="31"/>
        </w:numPr>
        <w:spacing w:after="0" w:line="360" w:lineRule="auto"/>
        <w:ind w:left="2268" w:hanging="82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</w:t>
      </w:r>
      <w:r w:rsidR="00DA466C" w:rsidRPr="00BC1C65">
        <w:rPr>
          <w:rFonts w:ascii="Arial" w:eastAsia="Arial" w:hAnsi="Arial" w:cs="Arial"/>
          <w:sz w:val="24"/>
          <w:szCs w:val="24"/>
        </w:rPr>
        <w:t xml:space="preserve"> </w:t>
      </w:r>
      <w:r w:rsidRPr="00BC1C65">
        <w:rPr>
          <w:rFonts w:ascii="Arial" w:eastAsia="Arial" w:hAnsi="Arial" w:cs="Arial"/>
          <w:sz w:val="24"/>
          <w:szCs w:val="24"/>
        </w:rPr>
        <w:t xml:space="preserve">campo </w:t>
      </w:r>
      <w:r w:rsidR="00DA466C" w:rsidRPr="00BC1C65">
        <w:rPr>
          <w:rFonts w:ascii="Arial" w:eastAsia="Arial" w:hAnsi="Arial" w:cs="Arial"/>
          <w:sz w:val="24"/>
          <w:szCs w:val="24"/>
        </w:rPr>
        <w:t>“</w:t>
      </w:r>
      <w:r w:rsidR="007763D6" w:rsidRPr="00BC1C65">
        <w:rPr>
          <w:rFonts w:ascii="Arial" w:eastAsia="Arial" w:hAnsi="Arial" w:cs="Arial"/>
          <w:sz w:val="24"/>
          <w:szCs w:val="24"/>
        </w:rPr>
        <w:t>quantidade em estoque</w:t>
      </w:r>
      <w:r w:rsidR="00DA466C" w:rsidRPr="00BC1C65">
        <w:rPr>
          <w:rFonts w:ascii="Arial" w:eastAsia="Arial" w:hAnsi="Arial" w:cs="Arial"/>
          <w:sz w:val="24"/>
          <w:szCs w:val="24"/>
        </w:rPr>
        <w:t xml:space="preserve">”, </w:t>
      </w:r>
      <w:r w:rsidR="000F40CC">
        <w:rPr>
          <w:rFonts w:ascii="Arial" w:eastAsia="Arial" w:hAnsi="Arial" w:cs="Arial"/>
          <w:sz w:val="24"/>
          <w:szCs w:val="24"/>
        </w:rPr>
        <w:t xml:space="preserve">é um campo manipulável e </w:t>
      </w:r>
      <w:r w:rsidR="00DA466C" w:rsidRPr="00BC1C65">
        <w:rPr>
          <w:rFonts w:ascii="Arial" w:eastAsia="Arial" w:hAnsi="Arial" w:cs="Arial"/>
          <w:sz w:val="24"/>
          <w:szCs w:val="24"/>
        </w:rPr>
        <w:t xml:space="preserve">deve </w:t>
      </w:r>
      <w:r w:rsidRPr="00BC1C65">
        <w:rPr>
          <w:rFonts w:ascii="Arial" w:eastAsia="Arial" w:hAnsi="Arial" w:cs="Arial"/>
          <w:sz w:val="24"/>
          <w:szCs w:val="24"/>
        </w:rPr>
        <w:t>permitir que seja contabilizado a</w:t>
      </w:r>
      <w:r w:rsidR="00733040" w:rsidRPr="00BC1C65">
        <w:rPr>
          <w:rFonts w:ascii="Arial" w:eastAsia="Arial" w:hAnsi="Arial" w:cs="Arial"/>
          <w:sz w:val="24"/>
          <w:szCs w:val="24"/>
        </w:rPr>
        <w:t xml:space="preserve"> quantidade do produto cadastrado</w:t>
      </w:r>
      <w:r w:rsidR="00DB673A" w:rsidRPr="00BC1C65">
        <w:rPr>
          <w:rFonts w:ascii="Arial" w:eastAsia="Arial" w:hAnsi="Arial" w:cs="Arial"/>
          <w:sz w:val="24"/>
          <w:szCs w:val="24"/>
        </w:rPr>
        <w:t xml:space="preserve"> no estoque</w:t>
      </w:r>
      <w:r w:rsidR="00733040" w:rsidRPr="00BC1C65">
        <w:rPr>
          <w:rFonts w:ascii="Arial" w:eastAsia="Arial" w:hAnsi="Arial" w:cs="Arial"/>
          <w:sz w:val="24"/>
          <w:szCs w:val="24"/>
        </w:rPr>
        <w:t>.</w:t>
      </w:r>
      <w:r w:rsidR="007763D6" w:rsidRPr="00BC1C65">
        <w:rPr>
          <w:rFonts w:ascii="Arial" w:eastAsia="Arial" w:hAnsi="Arial" w:cs="Arial"/>
          <w:sz w:val="24"/>
          <w:szCs w:val="24"/>
        </w:rPr>
        <w:t xml:space="preserve"> Que </w:t>
      </w:r>
      <w:r w:rsidR="00AB1D9D" w:rsidRPr="00BC1C65">
        <w:rPr>
          <w:rFonts w:ascii="Arial" w:eastAsia="Arial" w:hAnsi="Arial" w:cs="Arial"/>
          <w:sz w:val="24"/>
          <w:szCs w:val="24"/>
        </w:rPr>
        <w:t>será</w:t>
      </w:r>
      <w:r w:rsidR="007763D6" w:rsidRPr="00BC1C65">
        <w:rPr>
          <w:rFonts w:ascii="Arial" w:eastAsia="Arial" w:hAnsi="Arial" w:cs="Arial"/>
          <w:sz w:val="24"/>
          <w:szCs w:val="24"/>
        </w:rPr>
        <w:t xml:space="preserve"> atualizada pelas funções de </w:t>
      </w:r>
      <w:r w:rsidR="00146098">
        <w:rPr>
          <w:rFonts w:ascii="Arial" w:eastAsia="Arial" w:hAnsi="Arial" w:cs="Arial"/>
          <w:sz w:val="24"/>
          <w:szCs w:val="24"/>
        </w:rPr>
        <w:t>“</w:t>
      </w:r>
      <w:r w:rsidR="007763D6" w:rsidRPr="00BC1C65">
        <w:rPr>
          <w:rFonts w:ascii="Arial" w:eastAsia="Arial" w:hAnsi="Arial" w:cs="Arial"/>
          <w:sz w:val="24"/>
          <w:szCs w:val="24"/>
        </w:rPr>
        <w:t>entrada de produto</w:t>
      </w:r>
      <w:r w:rsidR="004A75FD" w:rsidRPr="00BC1C65">
        <w:rPr>
          <w:rFonts w:ascii="Arial" w:eastAsia="Arial" w:hAnsi="Arial" w:cs="Arial"/>
          <w:sz w:val="24"/>
          <w:szCs w:val="24"/>
        </w:rPr>
        <w:t xml:space="preserve"> no estoque</w:t>
      </w:r>
      <w:r w:rsidR="00146098">
        <w:rPr>
          <w:rFonts w:ascii="Arial" w:eastAsia="Arial" w:hAnsi="Arial" w:cs="Arial"/>
          <w:sz w:val="24"/>
          <w:szCs w:val="24"/>
        </w:rPr>
        <w:t>”</w:t>
      </w:r>
      <w:r w:rsidR="007763D6" w:rsidRPr="00BC1C65">
        <w:rPr>
          <w:rFonts w:ascii="Arial" w:eastAsia="Arial" w:hAnsi="Arial" w:cs="Arial"/>
          <w:sz w:val="24"/>
          <w:szCs w:val="24"/>
        </w:rPr>
        <w:t xml:space="preserve"> e </w:t>
      </w:r>
      <w:r w:rsidR="00390AFB">
        <w:rPr>
          <w:rFonts w:ascii="Arial" w:eastAsia="Arial" w:hAnsi="Arial" w:cs="Arial"/>
          <w:sz w:val="24"/>
          <w:szCs w:val="24"/>
        </w:rPr>
        <w:t xml:space="preserve">ao realizar uma </w:t>
      </w:r>
      <w:r w:rsidR="007763D6" w:rsidRPr="00BC1C65">
        <w:rPr>
          <w:rFonts w:ascii="Arial" w:eastAsia="Arial" w:hAnsi="Arial" w:cs="Arial"/>
          <w:sz w:val="24"/>
          <w:szCs w:val="24"/>
        </w:rPr>
        <w:t>venda.</w:t>
      </w:r>
    </w:p>
    <w:p w14:paraId="66EA1342" w14:textId="77777777" w:rsidR="00524688" w:rsidRPr="00BC1C65" w:rsidRDefault="00524688" w:rsidP="00BC1C65">
      <w:pPr>
        <w:pStyle w:val="PargrafodaLista"/>
        <w:numPr>
          <w:ilvl w:val="1"/>
          <w:numId w:val="31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deverá permitir a alteração de dados dos produtos, podendo ser alterado todos os dados.</w:t>
      </w:r>
    </w:p>
    <w:p w14:paraId="3CF1AEA2" w14:textId="77777777" w:rsidR="00524688" w:rsidRPr="00BC1C65" w:rsidRDefault="00524688" w:rsidP="00BC1C65">
      <w:pPr>
        <w:pStyle w:val="PargrafodaLista"/>
        <w:numPr>
          <w:ilvl w:val="1"/>
          <w:numId w:val="31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deverá permitir a consulta dos produtos cadastrados, através de uma das informações: Código interno ou nome do produto. Sendo exibido todos os dados.</w:t>
      </w:r>
    </w:p>
    <w:p w14:paraId="1EC546A9" w14:textId="77777777" w:rsidR="00524688" w:rsidRPr="00BC1C65" w:rsidRDefault="00524688" w:rsidP="00BC1C65">
      <w:pPr>
        <w:pStyle w:val="PargrafodaLista"/>
        <w:numPr>
          <w:ilvl w:val="1"/>
          <w:numId w:val="31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 deverá permitir a exclusão </w:t>
      </w:r>
      <w:r w:rsidR="003522CC" w:rsidRPr="00BC1C65">
        <w:rPr>
          <w:rFonts w:ascii="Arial" w:eastAsia="Arial" w:hAnsi="Arial" w:cs="Arial"/>
          <w:sz w:val="24"/>
          <w:szCs w:val="24"/>
        </w:rPr>
        <w:t>de produtos do sistema, caso o produto não seja mais comercializado pela empresa.</w:t>
      </w:r>
    </w:p>
    <w:p w14:paraId="113471A7" w14:textId="77777777" w:rsidR="003522CC" w:rsidRPr="00BC1C65" w:rsidRDefault="003522CC" w:rsidP="00BC1C65">
      <w:pPr>
        <w:pStyle w:val="PargrafodaLista"/>
        <w:numPr>
          <w:ilvl w:val="2"/>
          <w:numId w:val="31"/>
        </w:numPr>
        <w:spacing w:after="0" w:line="360" w:lineRule="auto"/>
        <w:ind w:left="2268" w:hanging="82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Ao excluir um produto, o sistema irá emitir um aviso do produto que está sendo excluído</w:t>
      </w:r>
      <w:r w:rsidR="00236C94" w:rsidRPr="00BC1C65">
        <w:rPr>
          <w:rFonts w:ascii="Arial" w:eastAsia="Arial" w:hAnsi="Arial" w:cs="Arial"/>
          <w:sz w:val="24"/>
          <w:szCs w:val="24"/>
        </w:rPr>
        <w:t>. Sendo mostrado os dados do produto</w:t>
      </w:r>
      <w:r w:rsidRPr="00BC1C65">
        <w:rPr>
          <w:rFonts w:ascii="Arial" w:eastAsia="Arial" w:hAnsi="Arial" w:cs="Arial"/>
          <w:sz w:val="24"/>
          <w:szCs w:val="24"/>
        </w:rPr>
        <w:t xml:space="preserve"> e</w:t>
      </w:r>
      <w:r w:rsidR="00236C94" w:rsidRPr="00BC1C65">
        <w:rPr>
          <w:rFonts w:ascii="Arial" w:eastAsia="Arial" w:hAnsi="Arial" w:cs="Arial"/>
          <w:sz w:val="24"/>
          <w:szCs w:val="24"/>
        </w:rPr>
        <w:t>,</w:t>
      </w:r>
      <w:r w:rsidRPr="00BC1C65">
        <w:rPr>
          <w:rFonts w:ascii="Arial" w:eastAsia="Arial" w:hAnsi="Arial" w:cs="Arial"/>
          <w:sz w:val="24"/>
          <w:szCs w:val="24"/>
        </w:rPr>
        <w:t xml:space="preserve"> pedir confirmação de exclusão do produto, uma vez que depois de excluído a operação não poderá ser revertida.</w:t>
      </w:r>
    </w:p>
    <w:p w14:paraId="19DA29AB" w14:textId="77777777" w:rsidR="00986C8E" w:rsidRPr="000726EF" w:rsidRDefault="00986C8E" w:rsidP="000726EF">
      <w:pPr>
        <w:pStyle w:val="PargrafodaLista"/>
        <w:spacing w:after="0" w:line="360" w:lineRule="auto"/>
        <w:ind w:left="1495"/>
        <w:jc w:val="both"/>
        <w:rPr>
          <w:rFonts w:ascii="Arial" w:hAnsi="Arial" w:cs="Arial"/>
          <w:sz w:val="24"/>
          <w:szCs w:val="24"/>
        </w:rPr>
      </w:pPr>
    </w:p>
    <w:p w14:paraId="617D433C" w14:textId="77777777" w:rsidR="006B283C" w:rsidRPr="00F91577" w:rsidRDefault="006B283C">
      <w:pPr>
        <w:pStyle w:val="Ttulo3"/>
        <w:numPr>
          <w:ilvl w:val="2"/>
          <w:numId w:val="0"/>
        </w:numPr>
        <w:ind w:left="1429"/>
        <w:rPr>
          <w:rFonts w:eastAsia="Arial" w:cs="Arial"/>
          <w:b w:val="0"/>
          <w:bCs w:val="0"/>
          <w:rPrChange w:id="143" w:author="martins souza" w:date="2018-08-21T23:05:00Z">
            <w:rPr/>
          </w:rPrChange>
        </w:rPr>
      </w:pPr>
      <w:bookmarkStart w:id="144" w:name="_Toc516499187"/>
      <w:r w:rsidRPr="00BC1C65">
        <w:rPr>
          <w:color w:val="auto"/>
        </w:rPr>
        <w:t xml:space="preserve">RF05 – </w:t>
      </w:r>
      <w:r w:rsidR="005201AD" w:rsidRPr="00BC1C65">
        <w:rPr>
          <w:color w:val="auto"/>
        </w:rPr>
        <w:t>ENTRADA NO</w:t>
      </w:r>
      <w:r w:rsidRPr="00BC1C65">
        <w:rPr>
          <w:color w:val="auto"/>
        </w:rPr>
        <w:t xml:space="preserve"> ESTOQUE</w:t>
      </w:r>
      <w:bookmarkEnd w:id="144"/>
    </w:p>
    <w:p w14:paraId="1D8944E4" w14:textId="77777777" w:rsidR="00F87A4F" w:rsidRPr="00492150" w:rsidRDefault="00F87A4F" w:rsidP="00F87A4F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3624AE7A" w14:textId="77777777" w:rsidR="00372E56" w:rsidRPr="00BC1C65" w:rsidRDefault="00372E56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Esse item refere-se a entrada de produtos no estoque.</w:t>
      </w:r>
    </w:p>
    <w:p w14:paraId="38465B62" w14:textId="77777777" w:rsidR="00372E56" w:rsidRPr="000726EF" w:rsidRDefault="00372E56" w:rsidP="000726EF">
      <w:pPr>
        <w:pStyle w:val="PargrafodaLista"/>
        <w:spacing w:after="0" w:line="360" w:lineRule="auto"/>
        <w:ind w:left="1417"/>
        <w:jc w:val="both"/>
        <w:rPr>
          <w:rFonts w:ascii="Arial" w:hAnsi="Arial" w:cs="Arial"/>
          <w:sz w:val="24"/>
          <w:szCs w:val="24"/>
        </w:rPr>
      </w:pPr>
    </w:p>
    <w:p w14:paraId="7E2C8900" w14:textId="77777777" w:rsidR="001B7387" w:rsidRPr="00BC1C65" w:rsidRDefault="00372E56" w:rsidP="00BC1C65">
      <w:pPr>
        <w:pStyle w:val="PargrafodaLista"/>
        <w:numPr>
          <w:ilvl w:val="1"/>
          <w:numId w:val="37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permitir incluir</w:t>
      </w:r>
      <w:r w:rsidR="001B7387" w:rsidRPr="00BC1C65">
        <w:rPr>
          <w:rFonts w:ascii="Arial" w:eastAsia="Arial" w:hAnsi="Arial" w:cs="Arial"/>
          <w:sz w:val="24"/>
          <w:szCs w:val="24"/>
        </w:rPr>
        <w:t xml:space="preserve">, consultar e excluir </w:t>
      </w:r>
      <w:r w:rsidRPr="00BC1C65">
        <w:rPr>
          <w:rFonts w:ascii="Arial" w:eastAsia="Arial" w:hAnsi="Arial" w:cs="Arial"/>
          <w:sz w:val="24"/>
          <w:szCs w:val="24"/>
        </w:rPr>
        <w:t>as informações referentes a entrada de produtos no estoque.</w:t>
      </w:r>
    </w:p>
    <w:p w14:paraId="0D90D35E" w14:textId="2E5E42F4" w:rsidR="001B7387" w:rsidRPr="00BC1C65" w:rsidRDefault="00372E56" w:rsidP="00BC1C65">
      <w:pPr>
        <w:pStyle w:val="PargrafodaLista"/>
        <w:numPr>
          <w:ilvl w:val="1"/>
          <w:numId w:val="37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bookmarkStart w:id="145" w:name="_Hlk512647171"/>
      <w:r w:rsidRPr="00BC1C65">
        <w:rPr>
          <w:rFonts w:ascii="Arial" w:eastAsia="Arial" w:hAnsi="Arial" w:cs="Arial"/>
          <w:sz w:val="24"/>
          <w:szCs w:val="24"/>
        </w:rPr>
        <w:t xml:space="preserve">No cadastro de </w:t>
      </w:r>
      <w:r w:rsidR="000663C2" w:rsidRPr="00BC1C65">
        <w:rPr>
          <w:rFonts w:ascii="Arial" w:eastAsia="Arial" w:hAnsi="Arial" w:cs="Arial"/>
          <w:sz w:val="24"/>
          <w:szCs w:val="24"/>
        </w:rPr>
        <w:t xml:space="preserve">entrada de </w:t>
      </w:r>
      <w:r w:rsidRPr="00BC1C65">
        <w:rPr>
          <w:rFonts w:ascii="Arial" w:eastAsia="Arial" w:hAnsi="Arial" w:cs="Arial"/>
          <w:sz w:val="24"/>
          <w:szCs w:val="24"/>
        </w:rPr>
        <w:t>produtos</w:t>
      </w:r>
      <w:r w:rsidR="0098232C" w:rsidRPr="00BC1C65">
        <w:rPr>
          <w:rFonts w:ascii="Arial" w:eastAsia="Arial" w:hAnsi="Arial" w:cs="Arial"/>
          <w:sz w:val="24"/>
          <w:szCs w:val="24"/>
        </w:rPr>
        <w:t xml:space="preserve"> (previamente cadastrados)</w:t>
      </w:r>
      <w:r w:rsidRPr="00BC1C65">
        <w:rPr>
          <w:rFonts w:ascii="Arial" w:eastAsia="Arial" w:hAnsi="Arial" w:cs="Arial"/>
          <w:sz w:val="24"/>
          <w:szCs w:val="24"/>
        </w:rPr>
        <w:t xml:space="preserve"> devem ser preenchidos os seguintes campos: código do lançamento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9136F4">
        <w:rPr>
          <w:rFonts w:ascii="Arial" w:eastAsia="Arial" w:hAnsi="Arial" w:cs="Arial"/>
          <w:sz w:val="24"/>
          <w:szCs w:val="24"/>
        </w:rPr>
        <w:t>(gerado pelo sistema)</w:t>
      </w:r>
      <w:r w:rsidRPr="00BC1C65">
        <w:rPr>
          <w:rFonts w:ascii="Arial" w:eastAsia="Arial" w:hAnsi="Arial" w:cs="Arial"/>
          <w:sz w:val="24"/>
          <w:szCs w:val="24"/>
        </w:rPr>
        <w:t xml:space="preserve">, data da </w:t>
      </w:r>
      <w:r w:rsidR="004A0DEB">
        <w:rPr>
          <w:rFonts w:ascii="Arial" w:eastAsia="Arial" w:hAnsi="Arial" w:cs="Arial"/>
          <w:sz w:val="24"/>
          <w:szCs w:val="24"/>
        </w:rPr>
        <w:t>entrada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Pr="00BC1C65">
        <w:rPr>
          <w:rFonts w:ascii="Arial" w:eastAsia="Arial" w:hAnsi="Arial" w:cs="Arial"/>
          <w:sz w:val="24"/>
          <w:szCs w:val="24"/>
        </w:rPr>
        <w:t>, produto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99798E">
        <w:rPr>
          <w:rFonts w:ascii="Arial" w:eastAsia="Arial" w:hAnsi="Arial" w:cs="Arial"/>
          <w:sz w:val="24"/>
          <w:szCs w:val="24"/>
        </w:rPr>
        <w:t xml:space="preserve"> e</w:t>
      </w:r>
      <w:r w:rsidRPr="00BC1C65">
        <w:rPr>
          <w:rFonts w:ascii="Arial" w:eastAsia="Arial" w:hAnsi="Arial" w:cs="Arial"/>
          <w:sz w:val="24"/>
          <w:szCs w:val="24"/>
        </w:rPr>
        <w:t xml:space="preserve"> quantidade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4F059A" w:rsidRPr="00BC1C65">
        <w:rPr>
          <w:rFonts w:ascii="Arial" w:eastAsia="Arial" w:hAnsi="Arial" w:cs="Arial"/>
          <w:sz w:val="24"/>
          <w:szCs w:val="24"/>
        </w:rPr>
        <w:t xml:space="preserve"> </w:t>
      </w:r>
    </w:p>
    <w:bookmarkEnd w:id="145"/>
    <w:p w14:paraId="08097520" w14:textId="77777777" w:rsidR="001B7387" w:rsidRPr="00BC1C65" w:rsidRDefault="00372E56" w:rsidP="00BC1C65">
      <w:pPr>
        <w:pStyle w:val="PargrafodaLista"/>
        <w:numPr>
          <w:ilvl w:val="1"/>
          <w:numId w:val="37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Ao salvar uma </w:t>
      </w:r>
      <w:r w:rsidR="003840E2" w:rsidRPr="00BC1C65">
        <w:rPr>
          <w:rFonts w:ascii="Arial" w:eastAsia="Arial" w:hAnsi="Arial" w:cs="Arial"/>
          <w:sz w:val="24"/>
          <w:szCs w:val="24"/>
        </w:rPr>
        <w:t xml:space="preserve">inclusão de </w:t>
      </w:r>
      <w:r w:rsidRPr="00BC1C65">
        <w:rPr>
          <w:rFonts w:ascii="Arial" w:eastAsia="Arial" w:hAnsi="Arial" w:cs="Arial"/>
          <w:sz w:val="24"/>
          <w:szCs w:val="24"/>
        </w:rPr>
        <w:t>entrada</w:t>
      </w:r>
      <w:r w:rsidR="003840E2" w:rsidRPr="00BC1C65">
        <w:rPr>
          <w:rFonts w:ascii="Arial" w:eastAsia="Arial" w:hAnsi="Arial" w:cs="Arial"/>
          <w:sz w:val="24"/>
          <w:szCs w:val="24"/>
        </w:rPr>
        <w:t>,</w:t>
      </w:r>
      <w:r w:rsidRPr="00BC1C65">
        <w:rPr>
          <w:rFonts w:ascii="Arial" w:eastAsia="Arial" w:hAnsi="Arial" w:cs="Arial"/>
          <w:sz w:val="24"/>
          <w:szCs w:val="24"/>
        </w:rPr>
        <w:t xml:space="preserve"> o sistema deve atualiza</w:t>
      </w:r>
      <w:r w:rsidR="001B7387" w:rsidRPr="00BC1C65">
        <w:rPr>
          <w:rFonts w:ascii="Arial" w:eastAsia="Arial" w:hAnsi="Arial" w:cs="Arial"/>
          <w:sz w:val="24"/>
          <w:szCs w:val="24"/>
        </w:rPr>
        <w:t>r</w:t>
      </w:r>
      <w:r w:rsidRPr="00BC1C65">
        <w:rPr>
          <w:rFonts w:ascii="Arial" w:eastAsia="Arial" w:hAnsi="Arial" w:cs="Arial"/>
          <w:sz w:val="24"/>
          <w:szCs w:val="24"/>
        </w:rPr>
        <w:t xml:space="preserve"> o campo</w:t>
      </w:r>
      <w:r w:rsidR="001B7387" w:rsidRPr="00BC1C65">
        <w:rPr>
          <w:rFonts w:ascii="Arial" w:eastAsia="Arial" w:hAnsi="Arial" w:cs="Arial"/>
          <w:sz w:val="24"/>
          <w:szCs w:val="24"/>
        </w:rPr>
        <w:t xml:space="preserve"> 4.2</w:t>
      </w:r>
      <w:r w:rsidR="001014A1" w:rsidRPr="00BC1C65">
        <w:rPr>
          <w:rFonts w:ascii="Arial" w:eastAsia="Arial" w:hAnsi="Arial" w:cs="Arial"/>
          <w:sz w:val="24"/>
          <w:szCs w:val="24"/>
        </w:rPr>
        <w:t>.4</w:t>
      </w:r>
      <w:r w:rsidR="001B7387" w:rsidRPr="00BC1C65">
        <w:rPr>
          <w:rFonts w:ascii="Arial" w:eastAsia="Arial" w:hAnsi="Arial" w:cs="Arial"/>
          <w:sz w:val="24"/>
          <w:szCs w:val="24"/>
        </w:rPr>
        <w:t>, quantidade</w:t>
      </w:r>
      <w:r w:rsidR="001014A1" w:rsidRPr="00BC1C65">
        <w:rPr>
          <w:rFonts w:ascii="Arial" w:eastAsia="Arial" w:hAnsi="Arial" w:cs="Arial"/>
          <w:sz w:val="24"/>
          <w:szCs w:val="24"/>
        </w:rPr>
        <w:t xml:space="preserve"> em estoque</w:t>
      </w:r>
      <w:r w:rsidRPr="00BC1C65">
        <w:rPr>
          <w:rFonts w:ascii="Arial" w:eastAsia="Arial" w:hAnsi="Arial" w:cs="Arial"/>
          <w:sz w:val="24"/>
          <w:szCs w:val="24"/>
        </w:rPr>
        <w:t xml:space="preserve"> (RF</w:t>
      </w:r>
      <w:r w:rsidR="001B7387" w:rsidRPr="00BC1C65">
        <w:rPr>
          <w:rFonts w:ascii="Arial" w:eastAsia="Arial" w:hAnsi="Arial" w:cs="Arial"/>
          <w:sz w:val="24"/>
          <w:szCs w:val="24"/>
        </w:rPr>
        <w:t>0</w:t>
      </w:r>
      <w:r w:rsidR="001014A1" w:rsidRPr="00BC1C65">
        <w:rPr>
          <w:rFonts w:ascii="Arial" w:eastAsia="Arial" w:hAnsi="Arial" w:cs="Arial"/>
          <w:sz w:val="24"/>
          <w:szCs w:val="24"/>
        </w:rPr>
        <w:t>4</w:t>
      </w:r>
      <w:r w:rsidRPr="00BC1C65">
        <w:rPr>
          <w:rFonts w:ascii="Arial" w:eastAsia="Arial" w:hAnsi="Arial" w:cs="Arial"/>
          <w:sz w:val="24"/>
          <w:szCs w:val="24"/>
        </w:rPr>
        <w:t xml:space="preserve">) </w:t>
      </w:r>
      <w:r w:rsidR="003840E2" w:rsidRPr="00BC1C65">
        <w:rPr>
          <w:rFonts w:ascii="Arial" w:eastAsia="Arial" w:hAnsi="Arial" w:cs="Arial"/>
          <w:sz w:val="24"/>
          <w:szCs w:val="24"/>
        </w:rPr>
        <w:t>somando o valor</w:t>
      </w:r>
      <w:r w:rsidR="00A0521F" w:rsidRPr="00BC1C65">
        <w:rPr>
          <w:rFonts w:ascii="Arial" w:eastAsia="Arial" w:hAnsi="Arial" w:cs="Arial"/>
          <w:sz w:val="24"/>
          <w:szCs w:val="24"/>
        </w:rPr>
        <w:t xml:space="preserve"> quantidade</w:t>
      </w:r>
      <w:r w:rsidR="003840E2" w:rsidRPr="00BC1C65">
        <w:rPr>
          <w:rFonts w:ascii="Arial" w:eastAsia="Arial" w:hAnsi="Arial" w:cs="Arial"/>
          <w:sz w:val="24"/>
          <w:szCs w:val="24"/>
        </w:rPr>
        <w:t>.</w:t>
      </w:r>
    </w:p>
    <w:p w14:paraId="6DDEF409" w14:textId="77777777" w:rsidR="003840E2" w:rsidRPr="00BC1C65" w:rsidRDefault="003840E2" w:rsidP="00BC1C65">
      <w:pPr>
        <w:pStyle w:val="PargrafodaLista"/>
        <w:numPr>
          <w:ilvl w:val="1"/>
          <w:numId w:val="37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Ao salvar uma exclusão de entrada, o sistema deve atualiza</w:t>
      </w:r>
      <w:r w:rsidR="001B7387" w:rsidRPr="00BC1C65">
        <w:rPr>
          <w:rFonts w:ascii="Arial" w:eastAsia="Arial" w:hAnsi="Arial" w:cs="Arial"/>
          <w:sz w:val="24"/>
          <w:szCs w:val="24"/>
        </w:rPr>
        <w:t>r</w:t>
      </w:r>
      <w:r w:rsidRPr="00BC1C65">
        <w:rPr>
          <w:rFonts w:ascii="Arial" w:eastAsia="Arial" w:hAnsi="Arial" w:cs="Arial"/>
          <w:sz w:val="24"/>
          <w:szCs w:val="24"/>
        </w:rPr>
        <w:t xml:space="preserve"> o campo </w:t>
      </w:r>
      <w:r w:rsidR="001014A1" w:rsidRPr="00BC1C65">
        <w:rPr>
          <w:rFonts w:ascii="Arial" w:eastAsia="Arial" w:hAnsi="Arial" w:cs="Arial"/>
          <w:sz w:val="24"/>
          <w:szCs w:val="24"/>
        </w:rPr>
        <w:t xml:space="preserve">4.2.4, quantidade em </w:t>
      </w:r>
      <w:r w:rsidRPr="00BC1C65">
        <w:rPr>
          <w:rFonts w:ascii="Arial" w:eastAsia="Arial" w:hAnsi="Arial" w:cs="Arial"/>
          <w:sz w:val="24"/>
          <w:szCs w:val="24"/>
        </w:rPr>
        <w:t>estoque</w:t>
      </w:r>
      <w:r w:rsidR="001014A1" w:rsidRPr="00BC1C65">
        <w:rPr>
          <w:rFonts w:ascii="Arial" w:eastAsia="Arial" w:hAnsi="Arial" w:cs="Arial"/>
          <w:sz w:val="24"/>
          <w:szCs w:val="24"/>
        </w:rPr>
        <w:t>,</w:t>
      </w:r>
      <w:r w:rsidRPr="00BC1C65">
        <w:rPr>
          <w:rFonts w:ascii="Arial" w:eastAsia="Arial" w:hAnsi="Arial" w:cs="Arial"/>
          <w:sz w:val="24"/>
          <w:szCs w:val="24"/>
        </w:rPr>
        <w:t xml:space="preserve"> de produto</w:t>
      </w:r>
      <w:r w:rsidR="001014A1" w:rsidRPr="00BC1C65">
        <w:rPr>
          <w:rFonts w:ascii="Arial" w:eastAsia="Arial" w:hAnsi="Arial" w:cs="Arial"/>
          <w:sz w:val="24"/>
          <w:szCs w:val="24"/>
        </w:rPr>
        <w:t xml:space="preserve"> </w:t>
      </w:r>
      <w:r w:rsidRPr="00BC1C65">
        <w:rPr>
          <w:rFonts w:ascii="Arial" w:eastAsia="Arial" w:hAnsi="Arial" w:cs="Arial"/>
          <w:sz w:val="24"/>
          <w:szCs w:val="24"/>
        </w:rPr>
        <w:t>(RF</w:t>
      </w:r>
      <w:r w:rsidR="001014A1" w:rsidRPr="00BC1C65">
        <w:rPr>
          <w:rFonts w:ascii="Arial" w:eastAsia="Arial" w:hAnsi="Arial" w:cs="Arial"/>
          <w:sz w:val="24"/>
          <w:szCs w:val="24"/>
        </w:rPr>
        <w:t>04</w:t>
      </w:r>
      <w:r w:rsidRPr="00BC1C65">
        <w:rPr>
          <w:rFonts w:ascii="Arial" w:eastAsia="Arial" w:hAnsi="Arial" w:cs="Arial"/>
          <w:sz w:val="24"/>
          <w:szCs w:val="24"/>
        </w:rPr>
        <w:t>) subtraindo o valor</w:t>
      </w:r>
      <w:r w:rsidR="00A0521F" w:rsidRPr="00BC1C65">
        <w:rPr>
          <w:rFonts w:ascii="Arial" w:eastAsia="Arial" w:hAnsi="Arial" w:cs="Arial"/>
          <w:sz w:val="24"/>
          <w:szCs w:val="24"/>
        </w:rPr>
        <w:t xml:space="preserve"> quantidade</w:t>
      </w:r>
      <w:r w:rsidRPr="00BC1C65">
        <w:rPr>
          <w:rFonts w:ascii="Arial" w:eastAsia="Arial" w:hAnsi="Arial" w:cs="Arial"/>
          <w:sz w:val="24"/>
          <w:szCs w:val="24"/>
        </w:rPr>
        <w:t xml:space="preserve">. </w:t>
      </w:r>
    </w:p>
    <w:p w14:paraId="1D44EBF1" w14:textId="77777777" w:rsidR="00956A7C" w:rsidRPr="00492150" w:rsidRDefault="00956A7C" w:rsidP="00733040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781C3AF7" w14:textId="77777777" w:rsidR="00760E5A" w:rsidRPr="00F91577" w:rsidRDefault="00C91CB0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146" w:author="martins souza" w:date="2018-08-21T23:05:00Z">
            <w:rPr/>
          </w:rPrChange>
        </w:rPr>
      </w:pPr>
      <w:bookmarkStart w:id="147" w:name="_Toc493382540"/>
      <w:bookmarkStart w:id="148" w:name="_Toc516499188"/>
      <w:r w:rsidRPr="00BC1C65">
        <w:rPr>
          <w:color w:val="auto"/>
        </w:rPr>
        <w:t>RF0</w:t>
      </w:r>
      <w:r w:rsidR="00986C8E" w:rsidRPr="00BC1C65">
        <w:rPr>
          <w:color w:val="auto"/>
        </w:rPr>
        <w:t>6</w:t>
      </w:r>
      <w:r w:rsidR="00A16E90" w:rsidRPr="5F7C689C">
        <w:rPr>
          <w:rFonts w:eastAsia="Arial" w:cs="Arial"/>
          <w:color w:val="auto"/>
        </w:rPr>
        <w:t xml:space="preserve"> – </w:t>
      </w:r>
      <w:r w:rsidR="00FB1358" w:rsidRPr="00BC1C65">
        <w:rPr>
          <w:color w:val="auto"/>
        </w:rPr>
        <w:t>GERAR</w:t>
      </w:r>
      <w:r w:rsidR="00A16E90" w:rsidRPr="00BC1C65">
        <w:rPr>
          <w:color w:val="auto"/>
        </w:rPr>
        <w:t xml:space="preserve"> “ORDEM DE SERVIÇO”</w:t>
      </w:r>
      <w:bookmarkEnd w:id="147"/>
      <w:bookmarkEnd w:id="148"/>
    </w:p>
    <w:p w14:paraId="6E0EFB55" w14:textId="77777777" w:rsidR="00C568E8" w:rsidRPr="00492150" w:rsidRDefault="00C568E8" w:rsidP="00BE2494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4FCCD168" w14:textId="77777777" w:rsidR="00760E5A" w:rsidRPr="00BC1C65" w:rsidRDefault="00760E5A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Este item é referente </w:t>
      </w:r>
      <w:r w:rsidR="00A241ED" w:rsidRPr="00BC1C65">
        <w:rPr>
          <w:rFonts w:ascii="Arial" w:eastAsia="Arial" w:hAnsi="Arial" w:cs="Arial"/>
          <w:sz w:val="24"/>
          <w:szCs w:val="24"/>
        </w:rPr>
        <w:t xml:space="preserve">a </w:t>
      </w:r>
      <w:r w:rsidR="006B292C" w:rsidRPr="00BC1C65">
        <w:rPr>
          <w:rFonts w:ascii="Arial" w:eastAsia="Arial" w:hAnsi="Arial" w:cs="Arial"/>
          <w:sz w:val="24"/>
          <w:szCs w:val="24"/>
        </w:rPr>
        <w:t>inclusão</w:t>
      </w:r>
      <w:r w:rsidRPr="00BC1C65">
        <w:rPr>
          <w:rFonts w:ascii="Arial" w:eastAsia="Arial" w:hAnsi="Arial" w:cs="Arial"/>
          <w:sz w:val="24"/>
          <w:szCs w:val="24"/>
        </w:rPr>
        <w:t xml:space="preserve"> de vendas de um produto ou serviço da loja.</w:t>
      </w:r>
    </w:p>
    <w:p w14:paraId="7F8A616A" w14:textId="77777777" w:rsidR="00C568E8" w:rsidRPr="000726EF" w:rsidRDefault="00C568E8" w:rsidP="000726EF">
      <w:pPr>
        <w:pStyle w:val="PargrafodaLista"/>
        <w:spacing w:after="0" w:line="360" w:lineRule="auto"/>
        <w:ind w:left="1417"/>
        <w:jc w:val="both"/>
        <w:rPr>
          <w:rFonts w:ascii="Arial" w:hAnsi="Arial" w:cs="Arial"/>
          <w:sz w:val="24"/>
          <w:szCs w:val="24"/>
        </w:rPr>
      </w:pPr>
    </w:p>
    <w:p w14:paraId="38713A4D" w14:textId="77777777" w:rsidR="007A5CFD" w:rsidRDefault="007A5CFD" w:rsidP="00BC1C65">
      <w:pPr>
        <w:pStyle w:val="PargrafodaLista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bookmarkStart w:id="149" w:name="_Hlk512647259"/>
      <w:r>
        <w:rPr>
          <w:rFonts w:ascii="Arial" w:eastAsia="Arial" w:hAnsi="Arial" w:cs="Arial"/>
          <w:sz w:val="24"/>
          <w:szCs w:val="24"/>
        </w:rPr>
        <w:t>O sistema deve permitir a inclusão, consulta e exclusão de ordens de serviços geradas.</w:t>
      </w:r>
    </w:p>
    <w:p w14:paraId="7AC80927" w14:textId="2C4399D5" w:rsidR="00C67D5A" w:rsidRPr="00BC1C65" w:rsidRDefault="00760E5A" w:rsidP="00BC1C65">
      <w:pPr>
        <w:pStyle w:val="PargrafodaLista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Para realizar uma </w:t>
      </w:r>
      <w:r w:rsidR="00E0666E" w:rsidRPr="00BC1C65">
        <w:rPr>
          <w:rFonts w:ascii="Arial" w:eastAsia="Arial" w:hAnsi="Arial" w:cs="Arial"/>
          <w:sz w:val="24"/>
          <w:szCs w:val="24"/>
        </w:rPr>
        <w:t>Ordem de Serviço</w:t>
      </w:r>
      <w:r w:rsidRPr="00BC1C65">
        <w:rPr>
          <w:rFonts w:ascii="Arial" w:eastAsia="Arial" w:hAnsi="Arial" w:cs="Arial"/>
          <w:sz w:val="24"/>
          <w:szCs w:val="24"/>
        </w:rPr>
        <w:t xml:space="preserve">, os seguintes campos devem ser preenchidos no sistema: </w:t>
      </w:r>
      <w:r w:rsidR="00383B20" w:rsidRPr="00BC1C65">
        <w:rPr>
          <w:rFonts w:ascii="Arial" w:eastAsia="Arial" w:hAnsi="Arial" w:cs="Arial"/>
          <w:sz w:val="24"/>
          <w:szCs w:val="24"/>
        </w:rPr>
        <w:t>C</w:t>
      </w:r>
      <w:r w:rsidRPr="00BC1C65">
        <w:rPr>
          <w:rFonts w:ascii="Arial" w:eastAsia="Arial" w:hAnsi="Arial" w:cs="Arial"/>
          <w:sz w:val="24"/>
          <w:szCs w:val="24"/>
        </w:rPr>
        <w:t>liente</w:t>
      </w:r>
      <w:r w:rsidR="00AC44DA" w:rsidRPr="00BC1C65">
        <w:rPr>
          <w:rFonts w:ascii="Arial" w:eastAsia="Arial" w:hAnsi="Arial" w:cs="Arial"/>
          <w:sz w:val="24"/>
          <w:szCs w:val="24"/>
        </w:rPr>
        <w:t xml:space="preserve"> (pré</w:t>
      </w:r>
      <w:r w:rsidR="002D239C" w:rsidRPr="00BC1C65">
        <w:rPr>
          <w:rFonts w:ascii="Arial" w:eastAsia="Arial" w:hAnsi="Arial" w:cs="Arial"/>
          <w:sz w:val="24"/>
          <w:szCs w:val="24"/>
        </w:rPr>
        <w:t xml:space="preserve"> cadastrado)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Pr="00BC1C65">
        <w:rPr>
          <w:rFonts w:ascii="Arial" w:eastAsia="Arial" w:hAnsi="Arial" w:cs="Arial"/>
          <w:sz w:val="24"/>
          <w:szCs w:val="24"/>
        </w:rPr>
        <w:t>, data</w:t>
      </w:r>
      <w:r w:rsidR="00CD0679" w:rsidRPr="00BC1C65">
        <w:rPr>
          <w:rFonts w:ascii="Arial" w:eastAsia="Arial" w:hAnsi="Arial" w:cs="Arial"/>
          <w:sz w:val="24"/>
          <w:szCs w:val="24"/>
        </w:rPr>
        <w:t xml:space="preserve"> da venda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Pr="00BC1C65">
        <w:rPr>
          <w:rFonts w:ascii="Arial" w:eastAsia="Arial" w:hAnsi="Arial" w:cs="Arial"/>
          <w:sz w:val="24"/>
          <w:szCs w:val="24"/>
        </w:rPr>
        <w:t>, vendedor</w:t>
      </w:r>
      <w:r w:rsidR="0008410C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AC44DA" w:rsidRPr="00BC1C65">
        <w:rPr>
          <w:rFonts w:ascii="Arial" w:eastAsia="Arial" w:hAnsi="Arial" w:cs="Arial"/>
          <w:sz w:val="24"/>
          <w:szCs w:val="24"/>
        </w:rPr>
        <w:t xml:space="preserve">(pré </w:t>
      </w:r>
      <w:r w:rsidR="002D239C" w:rsidRPr="00BC1C65">
        <w:rPr>
          <w:rFonts w:ascii="Arial" w:eastAsia="Arial" w:hAnsi="Arial" w:cs="Arial"/>
          <w:sz w:val="24"/>
          <w:szCs w:val="24"/>
        </w:rPr>
        <w:t>cadastrado)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0F7184" w:rsidRPr="00BC1C65">
        <w:rPr>
          <w:rFonts w:ascii="Arial" w:eastAsia="Arial" w:hAnsi="Arial" w:cs="Arial"/>
          <w:sz w:val="24"/>
          <w:szCs w:val="24"/>
        </w:rPr>
        <w:t>, situação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0F7184" w:rsidRPr="00BC1C65">
        <w:rPr>
          <w:rFonts w:ascii="Arial" w:eastAsia="Arial" w:hAnsi="Arial" w:cs="Arial"/>
          <w:sz w:val="24"/>
          <w:szCs w:val="24"/>
        </w:rPr>
        <w:t>, produto</w:t>
      </w:r>
      <w:r w:rsidR="007D6FFC" w:rsidRPr="00BC1C65">
        <w:rPr>
          <w:rFonts w:ascii="Arial" w:eastAsia="Arial" w:hAnsi="Arial" w:cs="Arial"/>
          <w:sz w:val="24"/>
          <w:szCs w:val="24"/>
        </w:rPr>
        <w:t>s</w:t>
      </w:r>
      <w:r w:rsidR="0008410C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E74080" w:rsidRPr="00BC1C65">
        <w:rPr>
          <w:rFonts w:ascii="Arial" w:eastAsia="Arial" w:hAnsi="Arial" w:cs="Arial"/>
          <w:sz w:val="24"/>
          <w:szCs w:val="24"/>
        </w:rPr>
        <w:t>(pr</w:t>
      </w:r>
      <w:r w:rsidR="00AC44DA" w:rsidRPr="00BC1C65">
        <w:rPr>
          <w:rFonts w:ascii="Arial" w:eastAsia="Arial" w:hAnsi="Arial" w:cs="Arial"/>
          <w:sz w:val="24"/>
          <w:szCs w:val="24"/>
        </w:rPr>
        <w:t>é</w:t>
      </w:r>
      <w:r w:rsidR="7E149321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E74080" w:rsidRPr="00BC1C65">
        <w:rPr>
          <w:rFonts w:ascii="Arial" w:eastAsia="Arial" w:hAnsi="Arial" w:cs="Arial"/>
          <w:sz w:val="24"/>
          <w:szCs w:val="24"/>
        </w:rPr>
        <w:t>cadastrado</w:t>
      </w:r>
      <w:r w:rsidR="007D6FFC" w:rsidRPr="00BC1C65">
        <w:rPr>
          <w:rFonts w:ascii="Arial" w:eastAsia="Arial" w:hAnsi="Arial" w:cs="Arial"/>
          <w:sz w:val="24"/>
          <w:szCs w:val="24"/>
        </w:rPr>
        <w:t>s</w:t>
      </w:r>
      <w:r w:rsidR="00E74080" w:rsidRPr="00BC1C65">
        <w:rPr>
          <w:rFonts w:ascii="Arial" w:eastAsia="Arial" w:hAnsi="Arial" w:cs="Arial"/>
          <w:sz w:val="24"/>
          <w:szCs w:val="24"/>
        </w:rPr>
        <w:t>)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EB05F7" w:rsidRPr="00BC1C65">
        <w:rPr>
          <w:rFonts w:ascii="Arial" w:eastAsia="Arial" w:hAnsi="Arial" w:cs="Arial"/>
          <w:sz w:val="24"/>
          <w:szCs w:val="24"/>
        </w:rPr>
        <w:t>, quantidade</w:t>
      </w:r>
      <w:r w:rsidR="007D6FFC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A759CC" w:rsidRPr="00BC1C65">
        <w:rPr>
          <w:rFonts w:ascii="Arial" w:eastAsia="Arial" w:hAnsi="Arial" w:cs="Arial"/>
          <w:sz w:val="24"/>
          <w:szCs w:val="24"/>
        </w:rPr>
        <w:t>(</w:t>
      </w:r>
      <w:r w:rsidR="007D6FFC" w:rsidRPr="00BC1C65">
        <w:rPr>
          <w:rFonts w:ascii="Arial" w:eastAsia="Arial" w:hAnsi="Arial" w:cs="Arial"/>
          <w:sz w:val="24"/>
          <w:szCs w:val="24"/>
        </w:rPr>
        <w:t>por produto</w:t>
      </w:r>
      <w:r w:rsidR="00A759CC" w:rsidRPr="00BC1C65">
        <w:rPr>
          <w:rFonts w:ascii="Arial" w:eastAsia="Arial" w:hAnsi="Arial" w:cs="Arial"/>
          <w:sz w:val="24"/>
          <w:szCs w:val="24"/>
        </w:rPr>
        <w:t>)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6D41FF" w:rsidRPr="00BC1C65">
        <w:rPr>
          <w:rFonts w:ascii="Arial" w:eastAsia="Arial" w:hAnsi="Arial" w:cs="Arial"/>
          <w:sz w:val="24"/>
          <w:szCs w:val="24"/>
        </w:rPr>
        <w:t>, total</w:t>
      </w:r>
      <w:r w:rsidR="007D6FFC" w:rsidRPr="00BC1C65">
        <w:rPr>
          <w:rFonts w:ascii="Arial" w:eastAsia="Arial" w:hAnsi="Arial" w:cs="Arial"/>
          <w:sz w:val="24"/>
          <w:szCs w:val="24"/>
        </w:rPr>
        <w:t xml:space="preserve"> da venda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6D41FF" w:rsidRPr="00BC1C65">
        <w:rPr>
          <w:rFonts w:ascii="Arial" w:eastAsia="Arial" w:hAnsi="Arial" w:cs="Arial"/>
          <w:sz w:val="24"/>
          <w:szCs w:val="24"/>
        </w:rPr>
        <w:t>, desconto, forma de pagamento</w:t>
      </w:r>
      <w:r w:rsidR="00ED18F1" w:rsidRPr="00BC1C65">
        <w:rPr>
          <w:rFonts w:ascii="Arial" w:eastAsia="Arial" w:hAnsi="Arial" w:cs="Arial"/>
          <w:sz w:val="24"/>
          <w:szCs w:val="24"/>
        </w:rPr>
        <w:t>*</w:t>
      </w:r>
      <w:r w:rsidR="000F7184" w:rsidRPr="00BC1C65">
        <w:rPr>
          <w:rFonts w:ascii="Arial" w:eastAsia="Arial" w:hAnsi="Arial" w:cs="Arial"/>
          <w:sz w:val="24"/>
          <w:szCs w:val="24"/>
        </w:rPr>
        <w:t>.</w:t>
      </w:r>
    </w:p>
    <w:bookmarkEnd w:id="149"/>
    <w:p w14:paraId="671421DD" w14:textId="77777777" w:rsidR="00F71785" w:rsidRPr="000726EF" w:rsidRDefault="00F71785" w:rsidP="000726EF">
      <w:pPr>
        <w:pStyle w:val="PargrafodaLista"/>
        <w:numPr>
          <w:ilvl w:val="0"/>
          <w:numId w:val="33"/>
        </w:numPr>
        <w:spacing w:after="0" w:line="360" w:lineRule="auto"/>
        <w:jc w:val="both"/>
        <w:rPr>
          <w:rFonts w:ascii="Arial" w:hAnsi="Arial" w:cs="Arial"/>
          <w:vanish/>
          <w:sz w:val="24"/>
          <w:szCs w:val="24"/>
        </w:rPr>
      </w:pPr>
    </w:p>
    <w:p w14:paraId="0A640F81" w14:textId="77777777" w:rsidR="00F71785" w:rsidRPr="000726EF" w:rsidRDefault="00F71785" w:rsidP="000726EF">
      <w:pPr>
        <w:pStyle w:val="PargrafodaLista"/>
        <w:numPr>
          <w:ilvl w:val="0"/>
          <w:numId w:val="33"/>
        </w:numPr>
        <w:spacing w:after="0" w:line="360" w:lineRule="auto"/>
        <w:jc w:val="both"/>
        <w:rPr>
          <w:rFonts w:ascii="Arial" w:hAnsi="Arial" w:cs="Arial"/>
          <w:vanish/>
          <w:sz w:val="24"/>
          <w:szCs w:val="24"/>
        </w:rPr>
      </w:pPr>
    </w:p>
    <w:p w14:paraId="3BB370C6" w14:textId="77777777" w:rsidR="00F71785" w:rsidRPr="000726EF" w:rsidRDefault="00F71785" w:rsidP="000726EF">
      <w:pPr>
        <w:pStyle w:val="PargrafodaLista"/>
        <w:numPr>
          <w:ilvl w:val="1"/>
          <w:numId w:val="33"/>
        </w:numPr>
        <w:spacing w:after="0" w:line="360" w:lineRule="auto"/>
        <w:jc w:val="both"/>
        <w:rPr>
          <w:rFonts w:ascii="Arial" w:hAnsi="Arial" w:cs="Arial"/>
          <w:vanish/>
          <w:sz w:val="24"/>
          <w:szCs w:val="24"/>
        </w:rPr>
      </w:pPr>
    </w:p>
    <w:p w14:paraId="6DFA3C83" w14:textId="151A4CCA" w:rsidR="00760E5A" w:rsidRPr="00BC1C65" w:rsidRDefault="00760E5A" w:rsidP="00BC1C65">
      <w:pPr>
        <w:pStyle w:val="PargrafodaLista"/>
        <w:numPr>
          <w:ilvl w:val="2"/>
          <w:numId w:val="34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</w:t>
      </w:r>
      <w:r w:rsidR="00383B20" w:rsidRPr="00BC1C65">
        <w:rPr>
          <w:rFonts w:ascii="Arial" w:eastAsia="Arial" w:hAnsi="Arial" w:cs="Arial"/>
          <w:sz w:val="24"/>
          <w:szCs w:val="24"/>
        </w:rPr>
        <w:t>o campo “C</w:t>
      </w:r>
      <w:r w:rsidRPr="00BC1C65">
        <w:rPr>
          <w:rFonts w:ascii="Arial" w:eastAsia="Arial" w:hAnsi="Arial" w:cs="Arial"/>
          <w:sz w:val="24"/>
          <w:szCs w:val="24"/>
        </w:rPr>
        <w:t xml:space="preserve">liente”, deve </w:t>
      </w:r>
      <w:r w:rsidR="00383B20" w:rsidRPr="00BC1C65">
        <w:rPr>
          <w:rFonts w:ascii="Arial" w:eastAsia="Arial" w:hAnsi="Arial" w:cs="Arial"/>
          <w:sz w:val="24"/>
          <w:szCs w:val="24"/>
        </w:rPr>
        <w:t xml:space="preserve">ser preenchido </w:t>
      </w:r>
      <w:r w:rsidR="00D4419D" w:rsidRPr="00BC1C65">
        <w:rPr>
          <w:rFonts w:ascii="Arial" w:eastAsia="Arial" w:hAnsi="Arial" w:cs="Arial"/>
          <w:sz w:val="24"/>
          <w:szCs w:val="24"/>
        </w:rPr>
        <w:t>os dados do cliente (pré cadastrado)</w:t>
      </w:r>
      <w:r w:rsidR="00383B20" w:rsidRPr="00BC1C65">
        <w:rPr>
          <w:rFonts w:ascii="Arial" w:eastAsia="Arial" w:hAnsi="Arial" w:cs="Arial"/>
          <w:sz w:val="24"/>
          <w:szCs w:val="24"/>
        </w:rPr>
        <w:t>, podendo ser preenchido através de um método de consulta do CPF do cliente no sistema, assim a partir do cadastro do cliente no sistema, os dados do cliente serão preenchidos</w:t>
      </w:r>
      <w:r w:rsidRPr="00BC1C65">
        <w:rPr>
          <w:rFonts w:ascii="Arial" w:eastAsia="Arial" w:hAnsi="Arial" w:cs="Arial"/>
          <w:sz w:val="24"/>
          <w:szCs w:val="24"/>
        </w:rPr>
        <w:t xml:space="preserve">. Caso não houver na lista o cliente procurado, </w:t>
      </w:r>
      <w:r w:rsidR="00383B20" w:rsidRPr="00BC1C65">
        <w:rPr>
          <w:rFonts w:ascii="Arial" w:eastAsia="Arial" w:hAnsi="Arial" w:cs="Arial"/>
          <w:sz w:val="24"/>
          <w:szCs w:val="24"/>
        </w:rPr>
        <w:t>o cliente deverá ser cadastrado no sistema a partir do item “cadastrar cliente”</w:t>
      </w:r>
      <w:r w:rsidR="00AE6966">
        <w:rPr>
          <w:rFonts w:ascii="Arial" w:eastAsia="Arial" w:hAnsi="Arial" w:cs="Arial"/>
          <w:sz w:val="24"/>
          <w:szCs w:val="24"/>
        </w:rPr>
        <w:t xml:space="preserve">, disposto </w:t>
      </w:r>
      <w:r w:rsidR="008F77D7">
        <w:rPr>
          <w:rFonts w:ascii="Arial" w:eastAsia="Arial" w:hAnsi="Arial" w:cs="Arial"/>
          <w:sz w:val="24"/>
          <w:szCs w:val="24"/>
        </w:rPr>
        <w:t xml:space="preserve">em algum local o redirecionamento para o </w:t>
      </w:r>
      <w:r w:rsidR="00CA2002">
        <w:rPr>
          <w:rFonts w:ascii="Arial" w:eastAsia="Arial" w:hAnsi="Arial" w:cs="Arial"/>
          <w:sz w:val="24"/>
          <w:szCs w:val="24"/>
        </w:rPr>
        <w:t>módulo “cadastrar cliente”</w:t>
      </w:r>
      <w:r w:rsidR="000A6209" w:rsidRPr="00BC1C65">
        <w:rPr>
          <w:rFonts w:ascii="Arial" w:eastAsia="Arial" w:hAnsi="Arial" w:cs="Arial"/>
          <w:sz w:val="24"/>
          <w:szCs w:val="24"/>
        </w:rPr>
        <w:t>.</w:t>
      </w:r>
    </w:p>
    <w:p w14:paraId="33F04C9A" w14:textId="49F3B31B" w:rsidR="00383B20" w:rsidRPr="00BC1C65" w:rsidRDefault="00383B20" w:rsidP="00BC1C65">
      <w:pPr>
        <w:pStyle w:val="PargrafodaLista"/>
        <w:numPr>
          <w:ilvl w:val="3"/>
          <w:numId w:val="34"/>
        </w:numPr>
        <w:spacing w:after="0" w:line="360" w:lineRule="auto"/>
        <w:ind w:left="3119" w:hanging="851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Os campos </w:t>
      </w:r>
      <w:r w:rsidR="00811917" w:rsidRPr="00BC1C65">
        <w:rPr>
          <w:rFonts w:ascii="Arial" w:eastAsia="Arial" w:hAnsi="Arial" w:cs="Arial"/>
          <w:sz w:val="24"/>
          <w:szCs w:val="24"/>
        </w:rPr>
        <w:t>a serem apresentados do</w:t>
      </w:r>
      <w:r w:rsidR="00274A2E">
        <w:rPr>
          <w:rFonts w:ascii="Arial" w:eastAsia="Arial" w:hAnsi="Arial" w:cs="Arial"/>
          <w:sz w:val="24"/>
          <w:szCs w:val="24"/>
        </w:rPr>
        <w:t xml:space="preserve"> </w:t>
      </w:r>
      <w:r w:rsidRPr="00BC1C65">
        <w:rPr>
          <w:rFonts w:ascii="Arial" w:eastAsia="Arial" w:hAnsi="Arial" w:cs="Arial"/>
          <w:sz w:val="24"/>
          <w:szCs w:val="24"/>
        </w:rPr>
        <w:t xml:space="preserve">cliente </w:t>
      </w:r>
      <w:r w:rsidR="00811917" w:rsidRPr="00BC1C65">
        <w:rPr>
          <w:rFonts w:ascii="Arial" w:eastAsia="Arial" w:hAnsi="Arial" w:cs="Arial"/>
          <w:sz w:val="24"/>
          <w:szCs w:val="24"/>
        </w:rPr>
        <w:t xml:space="preserve">selecionado </w:t>
      </w:r>
      <w:r w:rsidRPr="00BC1C65">
        <w:rPr>
          <w:rFonts w:ascii="Arial" w:eastAsia="Arial" w:hAnsi="Arial" w:cs="Arial"/>
          <w:sz w:val="24"/>
          <w:szCs w:val="24"/>
        </w:rPr>
        <w:t xml:space="preserve">devem ser: Nome do cliente, endereço, CPF, </w:t>
      </w:r>
      <w:r w:rsidR="00F40441" w:rsidRPr="00BC1C65">
        <w:rPr>
          <w:rFonts w:ascii="Arial" w:eastAsia="Arial" w:hAnsi="Arial" w:cs="Arial"/>
          <w:sz w:val="24"/>
          <w:szCs w:val="24"/>
        </w:rPr>
        <w:t xml:space="preserve">data de nascimento, </w:t>
      </w:r>
      <w:r w:rsidRPr="00BC1C65">
        <w:rPr>
          <w:rFonts w:ascii="Arial" w:eastAsia="Arial" w:hAnsi="Arial" w:cs="Arial"/>
          <w:sz w:val="24"/>
          <w:szCs w:val="24"/>
        </w:rPr>
        <w:t>telefone fixo e</w:t>
      </w:r>
      <w:r w:rsidR="00274A2E">
        <w:rPr>
          <w:rFonts w:ascii="Arial" w:eastAsia="Arial" w:hAnsi="Arial" w:cs="Arial"/>
          <w:sz w:val="24"/>
          <w:szCs w:val="24"/>
        </w:rPr>
        <w:t>/ou</w:t>
      </w:r>
      <w:r w:rsidRPr="00BC1C65">
        <w:rPr>
          <w:rFonts w:ascii="Arial" w:eastAsia="Arial" w:hAnsi="Arial" w:cs="Arial"/>
          <w:sz w:val="24"/>
          <w:szCs w:val="24"/>
        </w:rPr>
        <w:t xml:space="preserve"> telefone celular.</w:t>
      </w:r>
    </w:p>
    <w:p w14:paraId="24B76FB6" w14:textId="77777777" w:rsidR="000A6209" w:rsidRPr="00BC1C65" w:rsidRDefault="000A6209" w:rsidP="00BC1C65">
      <w:pPr>
        <w:pStyle w:val="PargrafodaLista"/>
        <w:numPr>
          <w:ilvl w:val="2"/>
          <w:numId w:val="34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No campo “data”, deve ser selecionado a data da </w:t>
      </w:r>
      <w:r w:rsidR="005710CB" w:rsidRPr="00BC1C65">
        <w:rPr>
          <w:rFonts w:ascii="Arial" w:eastAsia="Arial" w:hAnsi="Arial" w:cs="Arial"/>
          <w:sz w:val="24"/>
          <w:szCs w:val="24"/>
        </w:rPr>
        <w:t>O.S gerada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2C4562B3" w14:textId="77777777" w:rsidR="000A6209" w:rsidRPr="00BC1C65" w:rsidRDefault="000A6209" w:rsidP="00BC1C65">
      <w:pPr>
        <w:pStyle w:val="PargrafodaLista"/>
        <w:numPr>
          <w:ilvl w:val="2"/>
          <w:numId w:val="34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campo “vendedor”, deve ser preenchido o nome do lojista vendedor.</w:t>
      </w:r>
    </w:p>
    <w:p w14:paraId="7255EDF6" w14:textId="77777777" w:rsidR="003823B6" w:rsidRPr="00BC1C65" w:rsidRDefault="003823B6" w:rsidP="00BC1C65">
      <w:pPr>
        <w:pStyle w:val="PargrafodaLista"/>
        <w:numPr>
          <w:ilvl w:val="2"/>
          <w:numId w:val="34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No campo “situação”, sendo as opções a serem selecionadas: “em </w:t>
      </w:r>
      <w:r w:rsidR="00F71785" w:rsidRPr="00BC1C65">
        <w:rPr>
          <w:rFonts w:ascii="Arial" w:eastAsia="Arial" w:hAnsi="Arial" w:cs="Arial"/>
          <w:sz w:val="24"/>
          <w:szCs w:val="24"/>
        </w:rPr>
        <w:t>aberto” (</w:t>
      </w:r>
      <w:r w:rsidRPr="00BC1C65">
        <w:rPr>
          <w:rFonts w:ascii="Arial" w:eastAsia="Arial" w:hAnsi="Arial" w:cs="Arial"/>
          <w:sz w:val="24"/>
          <w:szCs w:val="24"/>
        </w:rPr>
        <w:t>pedido aberto), “</w:t>
      </w:r>
      <w:r w:rsidR="00B83FBD" w:rsidRPr="00BC1C65">
        <w:rPr>
          <w:rFonts w:ascii="Arial" w:eastAsia="Arial" w:hAnsi="Arial" w:cs="Arial"/>
          <w:sz w:val="24"/>
          <w:szCs w:val="24"/>
        </w:rPr>
        <w:t>no laboratório</w:t>
      </w:r>
      <w:r w:rsidR="00832DDD" w:rsidRPr="00BC1C65">
        <w:rPr>
          <w:rFonts w:ascii="Arial" w:eastAsia="Arial" w:hAnsi="Arial" w:cs="Arial"/>
          <w:sz w:val="24"/>
          <w:szCs w:val="24"/>
        </w:rPr>
        <w:t>”</w:t>
      </w:r>
      <w:r w:rsidRPr="00BC1C65">
        <w:rPr>
          <w:rFonts w:ascii="Arial" w:eastAsia="Arial" w:hAnsi="Arial" w:cs="Arial"/>
          <w:sz w:val="24"/>
          <w:szCs w:val="24"/>
        </w:rPr>
        <w:t>, “</w:t>
      </w:r>
      <w:r w:rsidR="00B83FBD" w:rsidRPr="00BC1C65">
        <w:rPr>
          <w:rFonts w:ascii="Arial" w:eastAsia="Arial" w:hAnsi="Arial" w:cs="Arial"/>
          <w:sz w:val="24"/>
          <w:szCs w:val="24"/>
        </w:rPr>
        <w:t xml:space="preserve">liberado para </w:t>
      </w:r>
      <w:r w:rsidR="00A278B0" w:rsidRPr="00BC1C65">
        <w:rPr>
          <w:rFonts w:ascii="Arial" w:eastAsia="Arial" w:hAnsi="Arial" w:cs="Arial"/>
          <w:sz w:val="24"/>
          <w:szCs w:val="24"/>
        </w:rPr>
        <w:t>en</w:t>
      </w:r>
      <w:r w:rsidR="00896AC8" w:rsidRPr="00BC1C65">
        <w:rPr>
          <w:rFonts w:ascii="Arial" w:eastAsia="Arial" w:hAnsi="Arial" w:cs="Arial"/>
          <w:sz w:val="24"/>
          <w:szCs w:val="24"/>
        </w:rPr>
        <w:t>t</w:t>
      </w:r>
      <w:r w:rsidR="00B83FBD" w:rsidRPr="00BC1C65">
        <w:rPr>
          <w:rFonts w:ascii="Arial" w:eastAsia="Arial" w:hAnsi="Arial" w:cs="Arial"/>
          <w:sz w:val="24"/>
          <w:szCs w:val="24"/>
        </w:rPr>
        <w:t>rega</w:t>
      </w:r>
      <w:r w:rsidR="00022271" w:rsidRPr="00BC1C65">
        <w:rPr>
          <w:rFonts w:ascii="Arial" w:eastAsia="Arial" w:hAnsi="Arial" w:cs="Arial"/>
          <w:sz w:val="24"/>
          <w:szCs w:val="24"/>
        </w:rPr>
        <w:t>”</w:t>
      </w:r>
      <w:r w:rsidR="009C6779" w:rsidRPr="00BC1C65">
        <w:rPr>
          <w:rFonts w:ascii="Arial" w:eastAsia="Arial" w:hAnsi="Arial" w:cs="Arial"/>
          <w:sz w:val="24"/>
          <w:szCs w:val="24"/>
        </w:rPr>
        <w:t>,</w:t>
      </w:r>
      <w:r w:rsidRPr="00BC1C65">
        <w:rPr>
          <w:rFonts w:ascii="Arial" w:eastAsia="Arial" w:hAnsi="Arial" w:cs="Arial"/>
          <w:sz w:val="24"/>
          <w:szCs w:val="24"/>
        </w:rPr>
        <w:t xml:space="preserve"> </w:t>
      </w:r>
      <w:r w:rsidR="009C6779" w:rsidRPr="00BC1C65">
        <w:rPr>
          <w:rFonts w:ascii="Arial" w:eastAsia="Arial" w:hAnsi="Arial" w:cs="Arial"/>
          <w:sz w:val="24"/>
          <w:szCs w:val="24"/>
        </w:rPr>
        <w:t xml:space="preserve">“concluído” (entregue e pago), </w:t>
      </w:r>
      <w:r w:rsidRPr="00BC1C65">
        <w:rPr>
          <w:rFonts w:ascii="Arial" w:eastAsia="Arial" w:hAnsi="Arial" w:cs="Arial"/>
          <w:sz w:val="24"/>
          <w:szCs w:val="24"/>
        </w:rPr>
        <w:t>“</w:t>
      </w:r>
      <w:r w:rsidR="00022271" w:rsidRPr="00BC1C65">
        <w:rPr>
          <w:rFonts w:ascii="Arial" w:eastAsia="Arial" w:hAnsi="Arial" w:cs="Arial"/>
          <w:sz w:val="24"/>
          <w:szCs w:val="24"/>
        </w:rPr>
        <w:t>cancelada” (</w:t>
      </w:r>
      <w:r w:rsidRPr="00BC1C65">
        <w:rPr>
          <w:rFonts w:ascii="Arial" w:eastAsia="Arial" w:hAnsi="Arial" w:cs="Arial"/>
          <w:sz w:val="24"/>
          <w:szCs w:val="24"/>
        </w:rPr>
        <w:t>pedido cancelado pelo cliente).</w:t>
      </w:r>
    </w:p>
    <w:p w14:paraId="6596E662" w14:textId="77777777" w:rsidR="004A75FD" w:rsidRPr="00BC1C65" w:rsidRDefault="004A75FD" w:rsidP="00BC1C65">
      <w:pPr>
        <w:pStyle w:val="PargrafodaLista"/>
        <w:numPr>
          <w:ilvl w:val="3"/>
          <w:numId w:val="34"/>
        </w:numPr>
        <w:spacing w:after="0" w:line="360" w:lineRule="auto"/>
        <w:ind w:left="3261" w:hanging="993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atualizar o campo 4.2.4, quantidade em estoque (RF04), subtraindo o valor quantidade, somente quando a situação da OS for “Concluido”.</w:t>
      </w:r>
    </w:p>
    <w:p w14:paraId="69112CB8" w14:textId="77777777" w:rsidR="008E5A09" w:rsidRPr="00BC1C65" w:rsidRDefault="00492F42" w:rsidP="00BC1C65">
      <w:pPr>
        <w:pStyle w:val="PargrafodaLista"/>
        <w:numPr>
          <w:ilvl w:val="2"/>
          <w:numId w:val="34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lastRenderedPageBreak/>
        <w:t xml:space="preserve">Deve ter uma opção de </w:t>
      </w:r>
      <w:r w:rsidR="003823B6" w:rsidRPr="00BC1C65">
        <w:rPr>
          <w:rFonts w:ascii="Arial" w:eastAsia="Arial" w:hAnsi="Arial" w:cs="Arial"/>
          <w:sz w:val="24"/>
          <w:szCs w:val="24"/>
        </w:rPr>
        <w:t xml:space="preserve"> “adicionar produto</w:t>
      </w:r>
      <w:r w:rsidRPr="00BC1C65">
        <w:rPr>
          <w:rFonts w:ascii="Arial" w:eastAsia="Arial" w:hAnsi="Arial" w:cs="Arial"/>
          <w:sz w:val="24"/>
          <w:szCs w:val="24"/>
        </w:rPr>
        <w:t xml:space="preserve"> tendo</w:t>
      </w:r>
      <w:r w:rsidR="003823B6" w:rsidRPr="00BC1C65">
        <w:rPr>
          <w:rFonts w:ascii="Arial" w:eastAsia="Arial" w:hAnsi="Arial" w:cs="Arial"/>
          <w:sz w:val="24"/>
          <w:szCs w:val="24"/>
        </w:rPr>
        <w:t xml:space="preserve"> um filtro para localizar o produto sendo </w:t>
      </w:r>
      <w:r w:rsidR="00797FD3" w:rsidRPr="00BC1C65">
        <w:rPr>
          <w:rFonts w:ascii="Arial" w:eastAsia="Arial" w:hAnsi="Arial" w:cs="Arial"/>
          <w:sz w:val="24"/>
          <w:szCs w:val="24"/>
        </w:rPr>
        <w:t>vendido</w:t>
      </w:r>
      <w:r w:rsidR="003823B6" w:rsidRPr="00BC1C65">
        <w:rPr>
          <w:rFonts w:ascii="Arial" w:eastAsia="Arial" w:hAnsi="Arial" w:cs="Arial"/>
          <w:sz w:val="24"/>
          <w:szCs w:val="24"/>
        </w:rPr>
        <w:t>. Encontrado o produto, deve ser preenchido automaticamente, os campos “preço</w:t>
      </w:r>
      <w:r w:rsidR="00181A39" w:rsidRPr="00BC1C65">
        <w:rPr>
          <w:rFonts w:ascii="Arial" w:eastAsia="Arial" w:hAnsi="Arial" w:cs="Arial"/>
          <w:sz w:val="24"/>
          <w:szCs w:val="24"/>
        </w:rPr>
        <w:t xml:space="preserve"> de venda</w:t>
      </w:r>
      <w:r w:rsidR="003823B6" w:rsidRPr="00BC1C65">
        <w:rPr>
          <w:rFonts w:ascii="Arial" w:eastAsia="Arial" w:hAnsi="Arial" w:cs="Arial"/>
          <w:sz w:val="24"/>
          <w:szCs w:val="24"/>
        </w:rPr>
        <w:t>”</w:t>
      </w:r>
      <w:r w:rsidR="001B7387" w:rsidRPr="00BC1C65">
        <w:rPr>
          <w:rFonts w:ascii="Arial" w:eastAsia="Arial" w:hAnsi="Arial" w:cs="Arial"/>
          <w:sz w:val="24"/>
          <w:szCs w:val="24"/>
        </w:rPr>
        <w:t xml:space="preserve"> e exibir</w:t>
      </w:r>
      <w:r w:rsidR="00181A39" w:rsidRPr="00BC1C65">
        <w:rPr>
          <w:rFonts w:ascii="Arial" w:eastAsia="Arial" w:hAnsi="Arial" w:cs="Arial"/>
          <w:sz w:val="24"/>
          <w:szCs w:val="24"/>
        </w:rPr>
        <w:t xml:space="preserve"> quantidade em estoque</w:t>
      </w:r>
      <w:r w:rsidR="003823B6" w:rsidRPr="00BC1C65">
        <w:rPr>
          <w:rFonts w:ascii="Arial" w:eastAsia="Arial" w:hAnsi="Arial" w:cs="Arial"/>
          <w:sz w:val="24"/>
          <w:szCs w:val="24"/>
        </w:rPr>
        <w:t>.</w:t>
      </w:r>
      <w:r w:rsidR="000A6209" w:rsidRPr="00BC1C65">
        <w:rPr>
          <w:rFonts w:ascii="Arial" w:eastAsia="Arial" w:hAnsi="Arial" w:cs="Arial"/>
          <w:sz w:val="24"/>
          <w:szCs w:val="24"/>
        </w:rPr>
        <w:t xml:space="preserve"> </w:t>
      </w:r>
    </w:p>
    <w:p w14:paraId="52ED76FE" w14:textId="77777777" w:rsidR="003823B6" w:rsidRPr="00BC1C65" w:rsidRDefault="003823B6" w:rsidP="00BC1C65">
      <w:pPr>
        <w:pStyle w:val="PargrafodaLista"/>
        <w:numPr>
          <w:ilvl w:val="2"/>
          <w:numId w:val="34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campo “quantidade”, deve ser informado a quantidade do produto comprado.</w:t>
      </w:r>
    </w:p>
    <w:p w14:paraId="7AFADA8B" w14:textId="77777777" w:rsidR="003823B6" w:rsidRPr="00BC1C65" w:rsidRDefault="003823B6" w:rsidP="00BC1C65">
      <w:pPr>
        <w:pStyle w:val="PargrafodaLista"/>
        <w:numPr>
          <w:ilvl w:val="2"/>
          <w:numId w:val="34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No campo “total”, deve ser informado pelo sistema o valor total da compra, sendo o valor </w:t>
      </w:r>
      <w:r w:rsidR="00751723" w:rsidRPr="00BC1C65">
        <w:rPr>
          <w:rFonts w:ascii="Arial" w:eastAsia="Arial" w:hAnsi="Arial" w:cs="Arial"/>
          <w:sz w:val="24"/>
          <w:szCs w:val="24"/>
        </w:rPr>
        <w:t>de venda</w:t>
      </w:r>
      <w:r w:rsidRPr="00BC1C65">
        <w:rPr>
          <w:rFonts w:ascii="Arial" w:eastAsia="Arial" w:hAnsi="Arial" w:cs="Arial"/>
          <w:sz w:val="24"/>
          <w:szCs w:val="24"/>
        </w:rPr>
        <w:t xml:space="preserve"> multiplicado pela quantidade </w:t>
      </w:r>
      <w:r w:rsidR="00751723" w:rsidRPr="00BC1C65">
        <w:rPr>
          <w:rFonts w:ascii="Arial" w:eastAsia="Arial" w:hAnsi="Arial" w:cs="Arial"/>
          <w:sz w:val="24"/>
          <w:szCs w:val="24"/>
        </w:rPr>
        <w:t>vendida.</w:t>
      </w:r>
    </w:p>
    <w:p w14:paraId="049EF266" w14:textId="77777777" w:rsidR="003823B6" w:rsidRPr="00BC1C65" w:rsidRDefault="003823B6" w:rsidP="00BC1C65">
      <w:pPr>
        <w:pStyle w:val="PargrafodaLista"/>
        <w:numPr>
          <w:ilvl w:val="2"/>
          <w:numId w:val="34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campo “desconto”, deve ser informado a porcentagem de desconto do produto, se houver, sendo esta porcentagem contabilizada no valor total a pagar</w:t>
      </w:r>
    </w:p>
    <w:p w14:paraId="60C5D5BF" w14:textId="77777777" w:rsidR="003823B6" w:rsidRPr="00BC1C65" w:rsidRDefault="003823B6" w:rsidP="00BC1C65">
      <w:pPr>
        <w:pStyle w:val="PargrafodaLista"/>
        <w:numPr>
          <w:ilvl w:val="2"/>
          <w:numId w:val="34"/>
        </w:numPr>
        <w:spacing w:after="0" w:line="360" w:lineRule="auto"/>
        <w:ind w:left="2268" w:hanging="850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No campo “forma de pagamento”, deve ter as opções “a vista” (</w:t>
      </w:r>
      <w:r w:rsidR="00751723" w:rsidRPr="00BC1C65">
        <w:rPr>
          <w:rFonts w:ascii="Arial" w:eastAsia="Arial" w:hAnsi="Arial" w:cs="Arial"/>
          <w:sz w:val="24"/>
          <w:szCs w:val="24"/>
        </w:rPr>
        <w:t>dinheiro ou cartão debito ou credito a vista</w:t>
      </w:r>
      <w:r w:rsidRPr="00BC1C65">
        <w:rPr>
          <w:rFonts w:ascii="Arial" w:eastAsia="Arial" w:hAnsi="Arial" w:cs="Arial"/>
          <w:sz w:val="24"/>
          <w:szCs w:val="24"/>
        </w:rPr>
        <w:t>) e “a prazo” (</w:t>
      </w:r>
      <w:r w:rsidR="0002630D" w:rsidRPr="00BC1C65">
        <w:rPr>
          <w:rFonts w:ascii="Arial" w:eastAsia="Arial" w:hAnsi="Arial" w:cs="Arial"/>
          <w:sz w:val="24"/>
          <w:szCs w:val="24"/>
        </w:rPr>
        <w:t>cartão de</w:t>
      </w:r>
      <w:r w:rsidR="00751723" w:rsidRPr="00BC1C65">
        <w:rPr>
          <w:rFonts w:ascii="Arial" w:eastAsia="Arial" w:hAnsi="Arial" w:cs="Arial"/>
          <w:sz w:val="24"/>
          <w:szCs w:val="24"/>
        </w:rPr>
        <w:t xml:space="preserve"> credito em vezes</w:t>
      </w:r>
      <w:r w:rsidR="00454F8B" w:rsidRPr="00BC1C65">
        <w:rPr>
          <w:rFonts w:ascii="Arial" w:eastAsia="Arial" w:hAnsi="Arial" w:cs="Arial"/>
          <w:sz w:val="24"/>
          <w:szCs w:val="24"/>
        </w:rPr>
        <w:t>, neste caso informar quantas parcelas)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20A5DE0D" w14:textId="77777777" w:rsidR="00973A2D" w:rsidRPr="00BC1C65" w:rsidRDefault="0008410C" w:rsidP="00BC1C65">
      <w:pPr>
        <w:pStyle w:val="PargrafodaLista"/>
        <w:numPr>
          <w:ilvl w:val="1"/>
          <w:numId w:val="34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 deverá permitir a alteração de dados </w:t>
      </w:r>
      <w:r w:rsidR="006E4395" w:rsidRPr="00BC1C65">
        <w:rPr>
          <w:rFonts w:ascii="Arial" w:eastAsia="Arial" w:hAnsi="Arial" w:cs="Arial"/>
          <w:sz w:val="24"/>
          <w:szCs w:val="24"/>
        </w:rPr>
        <w:t>do cadastro</w:t>
      </w:r>
      <w:r w:rsidRPr="00BC1C65">
        <w:rPr>
          <w:rFonts w:ascii="Arial" w:eastAsia="Arial" w:hAnsi="Arial" w:cs="Arial"/>
          <w:sz w:val="24"/>
          <w:szCs w:val="24"/>
        </w:rPr>
        <w:t>, podendo ser alterado todos os dados.</w:t>
      </w:r>
      <w:r w:rsidR="001024C2" w:rsidRPr="00BC1C65">
        <w:rPr>
          <w:rFonts w:ascii="Arial" w:eastAsia="Arial" w:hAnsi="Arial" w:cs="Arial"/>
          <w:sz w:val="24"/>
          <w:szCs w:val="24"/>
        </w:rPr>
        <w:t xml:space="preserve"> Não permitir alteração de OS com situação “concluído”.</w:t>
      </w:r>
    </w:p>
    <w:p w14:paraId="16444E26" w14:textId="77777777" w:rsidR="00D11E43" w:rsidRPr="00BC1C65" w:rsidRDefault="00D11E43" w:rsidP="00BC1C65">
      <w:pPr>
        <w:pStyle w:val="PargrafodaLista"/>
        <w:numPr>
          <w:ilvl w:val="1"/>
          <w:numId w:val="34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bookmarkStart w:id="150" w:name="_Hlk512647309"/>
      <w:r w:rsidRPr="00BC1C65">
        <w:rPr>
          <w:rFonts w:ascii="Arial" w:eastAsia="Arial" w:hAnsi="Arial" w:cs="Arial"/>
          <w:sz w:val="24"/>
          <w:szCs w:val="24"/>
        </w:rPr>
        <w:t xml:space="preserve">O sistema deve </w:t>
      </w:r>
      <w:r w:rsidR="00973A2D" w:rsidRPr="00BC1C65">
        <w:rPr>
          <w:rFonts w:ascii="Arial" w:eastAsia="Arial" w:hAnsi="Arial" w:cs="Arial"/>
          <w:sz w:val="24"/>
          <w:szCs w:val="24"/>
        </w:rPr>
        <w:t xml:space="preserve">permitir </w:t>
      </w:r>
      <w:r w:rsidRPr="00BC1C65">
        <w:rPr>
          <w:rFonts w:ascii="Arial" w:eastAsia="Arial" w:hAnsi="Arial" w:cs="Arial"/>
          <w:sz w:val="24"/>
          <w:szCs w:val="24"/>
        </w:rPr>
        <w:t>anexar documentos</w:t>
      </w:r>
      <w:r w:rsidR="00EF352B" w:rsidRPr="00BC1C65">
        <w:rPr>
          <w:rFonts w:ascii="Arial" w:eastAsia="Arial" w:hAnsi="Arial" w:cs="Arial"/>
          <w:sz w:val="24"/>
          <w:szCs w:val="24"/>
        </w:rPr>
        <w:t xml:space="preserve"> em extensão PDF</w:t>
      </w:r>
      <w:r w:rsidR="00973A2D" w:rsidRPr="00BC1C65">
        <w:rPr>
          <w:rFonts w:ascii="Arial" w:eastAsia="Arial" w:hAnsi="Arial" w:cs="Arial"/>
          <w:sz w:val="24"/>
          <w:szCs w:val="24"/>
        </w:rPr>
        <w:t>, como prescrição de receitas e demais documentos pertinentes a ordem de serviço</w:t>
      </w:r>
      <w:r w:rsidR="00EF352B" w:rsidRPr="00BC1C65">
        <w:rPr>
          <w:rFonts w:ascii="Arial" w:eastAsia="Arial" w:hAnsi="Arial" w:cs="Arial"/>
          <w:sz w:val="24"/>
          <w:szCs w:val="24"/>
        </w:rPr>
        <w:t>, informando o caminho de onde se encontra o arquivo</w:t>
      </w:r>
      <w:r w:rsidR="00973A2D" w:rsidRPr="00BC1C65">
        <w:rPr>
          <w:rFonts w:ascii="Arial" w:eastAsia="Arial" w:hAnsi="Arial" w:cs="Arial"/>
          <w:sz w:val="24"/>
          <w:szCs w:val="24"/>
        </w:rPr>
        <w:t>.</w:t>
      </w:r>
      <w:r w:rsidRPr="00BC1C65">
        <w:rPr>
          <w:rFonts w:ascii="Arial" w:eastAsia="Arial" w:hAnsi="Arial" w:cs="Arial"/>
          <w:sz w:val="24"/>
          <w:szCs w:val="24"/>
        </w:rPr>
        <w:t xml:space="preserve"> </w:t>
      </w:r>
    </w:p>
    <w:bookmarkEnd w:id="150"/>
    <w:p w14:paraId="5576CED6" w14:textId="77777777" w:rsidR="00973A2D" w:rsidRPr="00BC1C65" w:rsidRDefault="0008410C" w:rsidP="00BC1C65">
      <w:pPr>
        <w:pStyle w:val="PargrafodaLista"/>
        <w:numPr>
          <w:ilvl w:val="1"/>
          <w:numId w:val="34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deverá permitir a consulta das OS geradas, através de uma das informações: Código de venda</w:t>
      </w:r>
      <w:r w:rsidR="00454F8B" w:rsidRPr="00BC1C65">
        <w:rPr>
          <w:rFonts w:ascii="Arial" w:eastAsia="Arial" w:hAnsi="Arial" w:cs="Arial"/>
          <w:sz w:val="24"/>
          <w:szCs w:val="24"/>
        </w:rPr>
        <w:t>,</w:t>
      </w:r>
      <w:r w:rsidRPr="00BC1C65">
        <w:rPr>
          <w:rFonts w:ascii="Arial" w:eastAsia="Arial" w:hAnsi="Arial" w:cs="Arial"/>
          <w:sz w:val="24"/>
          <w:szCs w:val="24"/>
        </w:rPr>
        <w:t xml:space="preserve"> nome do vendedor</w:t>
      </w:r>
      <w:r w:rsidR="00454F8B" w:rsidRPr="00BC1C65">
        <w:rPr>
          <w:rFonts w:ascii="Arial" w:eastAsia="Arial" w:hAnsi="Arial" w:cs="Arial"/>
          <w:sz w:val="24"/>
          <w:szCs w:val="24"/>
        </w:rPr>
        <w:t xml:space="preserve"> ou do cliente</w:t>
      </w:r>
      <w:r w:rsidRPr="00BC1C65">
        <w:rPr>
          <w:rFonts w:ascii="Arial" w:eastAsia="Arial" w:hAnsi="Arial" w:cs="Arial"/>
          <w:sz w:val="24"/>
          <w:szCs w:val="24"/>
        </w:rPr>
        <w:t>. Sendo exibido todos os dados</w:t>
      </w:r>
      <w:r w:rsidR="001014A1" w:rsidRPr="00BC1C65">
        <w:rPr>
          <w:rFonts w:ascii="Arial" w:eastAsia="Arial" w:hAnsi="Arial" w:cs="Arial"/>
          <w:sz w:val="24"/>
          <w:szCs w:val="24"/>
        </w:rPr>
        <w:t>.</w:t>
      </w:r>
    </w:p>
    <w:p w14:paraId="49E9C913" w14:textId="3D0B856C" w:rsidR="003E27DC" w:rsidRDefault="003E27DC" w:rsidP="00BC1C65">
      <w:pPr>
        <w:pStyle w:val="PargrafodaLista"/>
        <w:numPr>
          <w:ilvl w:val="1"/>
          <w:numId w:val="34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Ao salvar uma OS, </w:t>
      </w:r>
      <w:r w:rsidR="009D7C76" w:rsidRPr="00BC1C65">
        <w:rPr>
          <w:rFonts w:ascii="Arial" w:eastAsia="Arial" w:hAnsi="Arial" w:cs="Arial"/>
          <w:sz w:val="24"/>
          <w:szCs w:val="24"/>
        </w:rPr>
        <w:t>haverá as opções de encaminhar OS, onde pode ser enviada para o email do cliente e a opção concluir venda, que é um atalho para a RF07 em casos de compra rápida (à vista e sem produção, ex: óculos de sol)</w:t>
      </w:r>
      <w:r w:rsidR="007A5CFD">
        <w:rPr>
          <w:rFonts w:ascii="Arial" w:eastAsia="Arial" w:hAnsi="Arial" w:cs="Arial"/>
          <w:sz w:val="24"/>
          <w:szCs w:val="24"/>
        </w:rPr>
        <w:t>.</w:t>
      </w:r>
    </w:p>
    <w:p w14:paraId="7E0A4863" w14:textId="193E193D" w:rsidR="007A5CFD" w:rsidRPr="00BC1C65" w:rsidRDefault="00E84B24" w:rsidP="00BC1C65">
      <w:pPr>
        <w:pStyle w:val="PargrafodaLista"/>
        <w:numPr>
          <w:ilvl w:val="1"/>
          <w:numId w:val="34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Ao término de uma OS, se a mesma não for concluída (concluir venda), </w:t>
      </w:r>
      <w:r w:rsidR="006760B1">
        <w:rPr>
          <w:rFonts w:ascii="Arial" w:eastAsia="Arial" w:hAnsi="Arial" w:cs="Arial"/>
          <w:sz w:val="24"/>
          <w:szCs w:val="24"/>
        </w:rPr>
        <w:t xml:space="preserve">ela ficará arquivada, podendo ser concluída </w:t>
      </w:r>
      <w:r w:rsidR="001E7AE5">
        <w:rPr>
          <w:rFonts w:ascii="Arial" w:eastAsia="Arial" w:hAnsi="Arial" w:cs="Arial"/>
          <w:sz w:val="24"/>
          <w:szCs w:val="24"/>
        </w:rPr>
        <w:t>em outro momento.</w:t>
      </w:r>
    </w:p>
    <w:p w14:paraId="28D3B5DF" w14:textId="77777777" w:rsidR="00763859" w:rsidRPr="00492150" w:rsidRDefault="00763859" w:rsidP="00763859">
      <w:pPr>
        <w:pStyle w:val="PargrafodaLista"/>
        <w:spacing w:after="0" w:line="360" w:lineRule="auto"/>
        <w:ind w:left="2268"/>
        <w:rPr>
          <w:rFonts w:ascii="Arial" w:hAnsi="Arial" w:cs="Arial"/>
        </w:rPr>
      </w:pPr>
    </w:p>
    <w:p w14:paraId="5CF4E8ED" w14:textId="77777777" w:rsidR="00ED16D8" w:rsidRPr="00F91577" w:rsidRDefault="001024FE">
      <w:pPr>
        <w:pStyle w:val="Ttulo3"/>
        <w:numPr>
          <w:ilvl w:val="2"/>
          <w:numId w:val="0"/>
        </w:numPr>
        <w:spacing w:before="0" w:line="360" w:lineRule="auto"/>
        <w:ind w:left="1429"/>
        <w:rPr>
          <w:rFonts w:eastAsia="Arial" w:cs="Arial"/>
          <w:color w:val="auto"/>
          <w:rPrChange w:id="151" w:author="martins souza" w:date="2018-08-21T23:05:00Z">
            <w:rPr/>
          </w:rPrChange>
        </w:rPr>
        <w:pPrChange w:id="152" w:author="martins souza" w:date="2018-08-21T23:05:00Z">
          <w:pPr>
            <w:pStyle w:val="Ttulo3"/>
            <w:numPr>
              <w:numId w:val="0"/>
            </w:numPr>
            <w:ind w:left="1429" w:firstLine="0"/>
          </w:pPr>
        </w:pPrChange>
      </w:pPr>
      <w:bookmarkStart w:id="153" w:name="_Toc492417636"/>
      <w:bookmarkStart w:id="154" w:name="_Toc493382549"/>
      <w:bookmarkStart w:id="155" w:name="_Toc516499189"/>
      <w:r w:rsidRPr="00BC1C65">
        <w:rPr>
          <w:color w:val="auto"/>
        </w:rPr>
        <w:t>RF0</w:t>
      </w:r>
      <w:r w:rsidR="00986C8E" w:rsidRPr="00BC1C65">
        <w:rPr>
          <w:color w:val="auto"/>
        </w:rPr>
        <w:t>7</w:t>
      </w:r>
      <w:r w:rsidR="00ED16D8" w:rsidRPr="5F7C689C">
        <w:rPr>
          <w:rFonts w:eastAsia="Arial" w:cs="Arial"/>
          <w:color w:val="auto"/>
        </w:rPr>
        <w:t xml:space="preserve"> – </w:t>
      </w:r>
      <w:bookmarkEnd w:id="153"/>
      <w:bookmarkEnd w:id="154"/>
      <w:r w:rsidR="00A449F5" w:rsidRPr="00BC1C65">
        <w:rPr>
          <w:color w:val="auto"/>
        </w:rPr>
        <w:t>CONCLUIR VENDA</w:t>
      </w:r>
      <w:bookmarkEnd w:id="155"/>
    </w:p>
    <w:p w14:paraId="3A98BFCA" w14:textId="77777777" w:rsidR="00C568E8" w:rsidRPr="00492150" w:rsidRDefault="00C568E8" w:rsidP="006F59E3">
      <w:pPr>
        <w:spacing w:after="0" w:line="360" w:lineRule="auto"/>
        <w:ind w:firstLine="709"/>
        <w:rPr>
          <w:rFonts w:ascii="Arial" w:hAnsi="Arial" w:cs="Arial"/>
        </w:rPr>
      </w:pPr>
    </w:p>
    <w:p w14:paraId="11026D3F" w14:textId="77777777" w:rsidR="00410038" w:rsidRPr="00BC1C65" w:rsidRDefault="0076707C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lastRenderedPageBreak/>
        <w:t>Este item refere-se a retirada do produto da loja pelo cliente</w:t>
      </w:r>
      <w:r w:rsidR="00A449F5" w:rsidRPr="00BC1C65">
        <w:rPr>
          <w:rFonts w:ascii="Arial" w:eastAsia="Arial" w:hAnsi="Arial" w:cs="Arial"/>
          <w:sz w:val="24"/>
          <w:szCs w:val="24"/>
        </w:rPr>
        <w:t xml:space="preserve"> e </w:t>
      </w:r>
      <w:r w:rsidR="00927395" w:rsidRPr="00BC1C65">
        <w:rPr>
          <w:rFonts w:ascii="Arial" w:eastAsia="Arial" w:hAnsi="Arial" w:cs="Arial"/>
          <w:sz w:val="24"/>
          <w:szCs w:val="24"/>
        </w:rPr>
        <w:t>a</w:t>
      </w:r>
      <w:r w:rsidR="00A449F5" w:rsidRPr="00BC1C65">
        <w:rPr>
          <w:rFonts w:ascii="Arial" w:eastAsia="Arial" w:hAnsi="Arial" w:cs="Arial"/>
          <w:sz w:val="24"/>
          <w:szCs w:val="24"/>
        </w:rPr>
        <w:t>o funcionário efetua</w:t>
      </w:r>
      <w:r w:rsidR="00927395" w:rsidRPr="00BC1C65">
        <w:rPr>
          <w:rFonts w:ascii="Arial" w:eastAsia="Arial" w:hAnsi="Arial" w:cs="Arial"/>
          <w:sz w:val="24"/>
          <w:szCs w:val="24"/>
        </w:rPr>
        <w:t>r</w:t>
      </w:r>
      <w:r w:rsidR="00A449F5" w:rsidRPr="00BC1C65">
        <w:rPr>
          <w:rFonts w:ascii="Arial" w:eastAsia="Arial" w:hAnsi="Arial" w:cs="Arial"/>
          <w:sz w:val="24"/>
          <w:szCs w:val="24"/>
        </w:rPr>
        <w:t xml:space="preserve"> “baixa” no estoque, para controle saída de produtos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2525BA98" w14:textId="77777777" w:rsidR="00C568E8" w:rsidRPr="00EE3045" w:rsidRDefault="00C568E8" w:rsidP="00EE3045">
      <w:pPr>
        <w:pStyle w:val="PargrafodaLista"/>
        <w:spacing w:after="0" w:line="360" w:lineRule="auto"/>
        <w:ind w:left="1417"/>
        <w:jc w:val="both"/>
        <w:rPr>
          <w:rFonts w:ascii="Arial" w:hAnsi="Arial" w:cs="Arial"/>
          <w:sz w:val="24"/>
        </w:rPr>
      </w:pPr>
    </w:p>
    <w:p w14:paraId="33740F3E" w14:textId="77777777" w:rsidR="0076707C" w:rsidRPr="00EE3045" w:rsidRDefault="0076707C" w:rsidP="00EE3045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  <w:vanish/>
          <w:sz w:val="24"/>
        </w:rPr>
      </w:pPr>
    </w:p>
    <w:p w14:paraId="067995F1" w14:textId="77777777" w:rsidR="0076707C" w:rsidRPr="00EE3045" w:rsidRDefault="0076707C" w:rsidP="00EE3045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  <w:vanish/>
          <w:sz w:val="24"/>
        </w:rPr>
      </w:pPr>
    </w:p>
    <w:p w14:paraId="0179FEEB" w14:textId="77777777" w:rsidR="0076707C" w:rsidRPr="00EE3045" w:rsidRDefault="0076707C" w:rsidP="00EE3045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  <w:vanish/>
          <w:sz w:val="24"/>
        </w:rPr>
      </w:pPr>
    </w:p>
    <w:p w14:paraId="403531F9" w14:textId="77777777" w:rsidR="0076707C" w:rsidRPr="00EE3045" w:rsidRDefault="0076707C" w:rsidP="00EE3045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  <w:vanish/>
          <w:sz w:val="24"/>
        </w:rPr>
      </w:pPr>
    </w:p>
    <w:p w14:paraId="53CAE490" w14:textId="77777777" w:rsidR="0076707C" w:rsidRPr="00EE3045" w:rsidRDefault="0076707C" w:rsidP="00EE3045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  <w:vanish/>
          <w:sz w:val="24"/>
        </w:rPr>
      </w:pPr>
    </w:p>
    <w:p w14:paraId="29AF5C14" w14:textId="77777777" w:rsidR="0076707C" w:rsidRPr="00EE3045" w:rsidRDefault="0076707C" w:rsidP="00EE3045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  <w:vanish/>
          <w:sz w:val="24"/>
        </w:rPr>
      </w:pPr>
    </w:p>
    <w:p w14:paraId="476C3718" w14:textId="77777777" w:rsidR="00896AC8" w:rsidRPr="00BC1C65" w:rsidRDefault="00896AC8" w:rsidP="00BC1C65">
      <w:pPr>
        <w:pStyle w:val="PargrafodaLista"/>
        <w:numPr>
          <w:ilvl w:val="1"/>
          <w:numId w:val="35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 deve solicitar o código da OS ou o nome do cliente. Se nome do cliente, o sistema deve apresentar todas as </w:t>
      </w:r>
      <w:r w:rsidR="002D6B00" w:rsidRPr="00BC1C65">
        <w:rPr>
          <w:rFonts w:ascii="Arial" w:eastAsia="Arial" w:hAnsi="Arial" w:cs="Arial"/>
          <w:sz w:val="24"/>
          <w:szCs w:val="24"/>
        </w:rPr>
        <w:t>OS excetos</w:t>
      </w:r>
      <w:r w:rsidR="00B207FF" w:rsidRPr="00BC1C65">
        <w:rPr>
          <w:rFonts w:ascii="Arial" w:eastAsia="Arial" w:hAnsi="Arial" w:cs="Arial"/>
          <w:sz w:val="24"/>
          <w:szCs w:val="24"/>
        </w:rPr>
        <w:t xml:space="preserve"> </w:t>
      </w:r>
      <w:r w:rsidRPr="00BC1C65">
        <w:rPr>
          <w:rFonts w:ascii="Arial" w:eastAsia="Arial" w:hAnsi="Arial" w:cs="Arial"/>
          <w:sz w:val="24"/>
          <w:szCs w:val="24"/>
        </w:rPr>
        <w:t>com situação “</w:t>
      </w:r>
      <w:r w:rsidR="00B207FF" w:rsidRPr="00BC1C65">
        <w:rPr>
          <w:rFonts w:ascii="Arial" w:eastAsia="Arial" w:hAnsi="Arial" w:cs="Arial"/>
          <w:sz w:val="24"/>
          <w:szCs w:val="24"/>
        </w:rPr>
        <w:t>concluido</w:t>
      </w:r>
      <w:r w:rsidRPr="00BC1C65">
        <w:rPr>
          <w:rFonts w:ascii="Arial" w:eastAsia="Arial" w:hAnsi="Arial" w:cs="Arial"/>
          <w:sz w:val="24"/>
          <w:szCs w:val="24"/>
        </w:rPr>
        <w:t>”</w:t>
      </w:r>
      <w:r w:rsidR="00EF352B" w:rsidRPr="00BC1C65">
        <w:rPr>
          <w:rFonts w:ascii="Arial" w:eastAsia="Arial" w:hAnsi="Arial" w:cs="Arial"/>
          <w:sz w:val="24"/>
          <w:szCs w:val="24"/>
        </w:rPr>
        <w:t xml:space="preserve"> e “cancelada”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1D8A66AB" w14:textId="77777777" w:rsidR="00BB6306" w:rsidRPr="00BC1C65" w:rsidRDefault="00BB6306" w:rsidP="00BC1C65">
      <w:pPr>
        <w:pStyle w:val="PargrafodaLista"/>
        <w:numPr>
          <w:ilvl w:val="1"/>
          <w:numId w:val="35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</w:t>
      </w:r>
      <w:r w:rsidR="001D77F1" w:rsidRPr="00BC1C65">
        <w:rPr>
          <w:rFonts w:ascii="Arial" w:eastAsia="Arial" w:hAnsi="Arial" w:cs="Arial"/>
          <w:sz w:val="24"/>
          <w:szCs w:val="24"/>
        </w:rPr>
        <w:t>lojista consulta e</w:t>
      </w:r>
      <w:r w:rsidRPr="00BC1C65">
        <w:rPr>
          <w:rFonts w:ascii="Arial" w:eastAsia="Arial" w:hAnsi="Arial" w:cs="Arial"/>
          <w:sz w:val="24"/>
          <w:szCs w:val="24"/>
        </w:rPr>
        <w:t xml:space="preserve"> confirma </w:t>
      </w:r>
      <w:r w:rsidR="001D77F1" w:rsidRPr="00BC1C65">
        <w:rPr>
          <w:rFonts w:ascii="Arial" w:eastAsia="Arial" w:hAnsi="Arial" w:cs="Arial"/>
          <w:sz w:val="24"/>
          <w:szCs w:val="24"/>
        </w:rPr>
        <w:t xml:space="preserve">no sistema </w:t>
      </w:r>
      <w:r w:rsidRPr="00BC1C65">
        <w:rPr>
          <w:rFonts w:ascii="Arial" w:eastAsia="Arial" w:hAnsi="Arial" w:cs="Arial"/>
          <w:sz w:val="24"/>
          <w:szCs w:val="24"/>
        </w:rPr>
        <w:t>se o produto</w:t>
      </w:r>
      <w:r w:rsidR="00E07779" w:rsidRPr="00BC1C65">
        <w:rPr>
          <w:rFonts w:ascii="Arial" w:eastAsia="Arial" w:hAnsi="Arial" w:cs="Arial"/>
          <w:sz w:val="24"/>
          <w:szCs w:val="24"/>
        </w:rPr>
        <w:t xml:space="preserve"> (OS pré gerada)</w:t>
      </w:r>
      <w:r w:rsidRPr="00BC1C65">
        <w:rPr>
          <w:rFonts w:ascii="Arial" w:eastAsia="Arial" w:hAnsi="Arial" w:cs="Arial"/>
          <w:sz w:val="24"/>
          <w:szCs w:val="24"/>
        </w:rPr>
        <w:t xml:space="preserve"> </w:t>
      </w:r>
      <w:r w:rsidR="00E65A4C" w:rsidRPr="00BC1C65">
        <w:rPr>
          <w:rFonts w:ascii="Arial" w:eastAsia="Arial" w:hAnsi="Arial" w:cs="Arial"/>
          <w:sz w:val="24"/>
          <w:szCs w:val="24"/>
        </w:rPr>
        <w:t xml:space="preserve">a ser retirado </w:t>
      </w:r>
      <w:r w:rsidRPr="00BC1C65">
        <w:rPr>
          <w:rFonts w:ascii="Arial" w:eastAsia="Arial" w:hAnsi="Arial" w:cs="Arial"/>
          <w:sz w:val="24"/>
          <w:szCs w:val="24"/>
        </w:rPr>
        <w:t>está pago.</w:t>
      </w:r>
      <w:r w:rsidR="00A449F5" w:rsidRPr="00BC1C65">
        <w:rPr>
          <w:rFonts w:ascii="Arial" w:eastAsia="Arial" w:hAnsi="Arial" w:cs="Arial"/>
          <w:sz w:val="24"/>
          <w:szCs w:val="24"/>
        </w:rPr>
        <w:t xml:space="preserve"> Caso esteja pago, é feito baixa do produto no estoque.</w:t>
      </w:r>
    </w:p>
    <w:p w14:paraId="61916484" w14:textId="252AEA40" w:rsidR="00BB6306" w:rsidRPr="00BC1C65" w:rsidRDefault="00BB6306" w:rsidP="00BC1C65">
      <w:pPr>
        <w:pStyle w:val="PargrafodaLista"/>
        <w:numPr>
          <w:ilvl w:val="2"/>
          <w:numId w:val="35"/>
        </w:numPr>
        <w:spacing w:after="0" w:line="360" w:lineRule="auto"/>
        <w:ind w:left="2127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Caso o produto ainda não tenha </w:t>
      </w:r>
      <w:r w:rsidR="002D6B00" w:rsidRPr="00BC1C65">
        <w:rPr>
          <w:rFonts w:ascii="Arial" w:eastAsia="Arial" w:hAnsi="Arial" w:cs="Arial"/>
          <w:sz w:val="24"/>
          <w:szCs w:val="24"/>
        </w:rPr>
        <w:t xml:space="preserve">sido </w:t>
      </w:r>
      <w:r w:rsidR="002573E8" w:rsidRPr="00BC1C65">
        <w:rPr>
          <w:rFonts w:ascii="Arial" w:eastAsia="Arial" w:hAnsi="Arial" w:cs="Arial"/>
          <w:sz w:val="24"/>
          <w:szCs w:val="24"/>
        </w:rPr>
        <w:t>pago</w:t>
      </w:r>
      <w:r w:rsidR="002D6B00" w:rsidRPr="00BC1C65">
        <w:rPr>
          <w:rFonts w:ascii="Arial" w:eastAsia="Arial" w:hAnsi="Arial" w:cs="Arial"/>
          <w:sz w:val="24"/>
          <w:szCs w:val="24"/>
        </w:rPr>
        <w:t>,</w:t>
      </w:r>
      <w:r w:rsidRPr="00BC1C65">
        <w:rPr>
          <w:rFonts w:ascii="Arial" w:eastAsia="Arial" w:hAnsi="Arial" w:cs="Arial"/>
          <w:sz w:val="24"/>
          <w:szCs w:val="24"/>
        </w:rPr>
        <w:t xml:space="preserve"> </w:t>
      </w:r>
      <w:r w:rsidR="0065234A" w:rsidRPr="00BC1C65">
        <w:rPr>
          <w:rFonts w:ascii="Arial" w:eastAsia="Arial" w:hAnsi="Arial" w:cs="Arial"/>
          <w:sz w:val="24"/>
          <w:szCs w:val="24"/>
        </w:rPr>
        <w:t xml:space="preserve">o sistema deve permitir a mudança do </w:t>
      </w:r>
      <w:r w:rsidR="002C4902">
        <w:rPr>
          <w:rFonts w:ascii="Arial" w:eastAsia="Arial" w:hAnsi="Arial" w:cs="Arial"/>
          <w:sz w:val="24"/>
          <w:szCs w:val="24"/>
        </w:rPr>
        <w:t>status</w:t>
      </w:r>
      <w:r w:rsidR="002C4902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65234A" w:rsidRPr="00BC1C65">
        <w:rPr>
          <w:rFonts w:ascii="Arial" w:eastAsia="Arial" w:hAnsi="Arial" w:cs="Arial"/>
          <w:sz w:val="24"/>
          <w:szCs w:val="24"/>
        </w:rPr>
        <w:t>do pagamento</w:t>
      </w:r>
      <w:r w:rsidRPr="00BC1C65">
        <w:rPr>
          <w:rFonts w:ascii="Arial" w:eastAsia="Arial" w:hAnsi="Arial" w:cs="Arial"/>
          <w:sz w:val="24"/>
          <w:szCs w:val="24"/>
        </w:rPr>
        <w:t>.</w:t>
      </w:r>
    </w:p>
    <w:p w14:paraId="21CA1736" w14:textId="77777777" w:rsidR="00A449F5" w:rsidRPr="00BC1C65" w:rsidRDefault="0065234A" w:rsidP="00BC1C65">
      <w:pPr>
        <w:pStyle w:val="PargrafodaLista"/>
        <w:numPr>
          <w:ilvl w:val="2"/>
          <w:numId w:val="35"/>
        </w:numPr>
        <w:spacing w:after="0" w:line="360" w:lineRule="auto"/>
        <w:ind w:left="2127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permitir a alteração da situação para</w:t>
      </w:r>
      <w:r w:rsidR="00D11E43" w:rsidRPr="00BC1C65">
        <w:rPr>
          <w:rFonts w:ascii="Arial" w:eastAsia="Arial" w:hAnsi="Arial" w:cs="Arial"/>
          <w:sz w:val="24"/>
          <w:szCs w:val="24"/>
        </w:rPr>
        <w:t xml:space="preserve"> </w:t>
      </w:r>
      <w:r w:rsidR="004917A9" w:rsidRPr="00BC1C65">
        <w:rPr>
          <w:rFonts w:ascii="Arial" w:eastAsia="Arial" w:hAnsi="Arial" w:cs="Arial"/>
          <w:sz w:val="24"/>
          <w:szCs w:val="24"/>
        </w:rPr>
        <w:t>de “em andamento” para “no laboratório”</w:t>
      </w:r>
      <w:r w:rsidR="00626AD8" w:rsidRPr="00BC1C65">
        <w:rPr>
          <w:rFonts w:ascii="Arial" w:eastAsia="Arial" w:hAnsi="Arial" w:cs="Arial"/>
          <w:sz w:val="24"/>
          <w:szCs w:val="24"/>
        </w:rPr>
        <w:t>, “pronto para retirada” ou “concluído”</w:t>
      </w:r>
      <w:r w:rsidR="004917A9" w:rsidRPr="00BC1C65">
        <w:rPr>
          <w:rFonts w:ascii="Arial" w:eastAsia="Arial" w:hAnsi="Arial" w:cs="Arial"/>
          <w:sz w:val="24"/>
          <w:szCs w:val="24"/>
        </w:rPr>
        <w:t>; de “no laboratório” para “pronto para retirada” e de “pronto para retirada” para “concluído”</w:t>
      </w:r>
      <w:r w:rsidR="002573E8" w:rsidRPr="00BC1C65">
        <w:rPr>
          <w:rFonts w:ascii="Arial" w:eastAsia="Arial" w:hAnsi="Arial" w:cs="Arial"/>
          <w:sz w:val="24"/>
          <w:szCs w:val="24"/>
        </w:rPr>
        <w:t>.</w:t>
      </w:r>
    </w:p>
    <w:p w14:paraId="60E944BD" w14:textId="3F210CAF" w:rsidR="008A28E0" w:rsidRPr="00BC1C65" w:rsidRDefault="008A28E0" w:rsidP="00BC1C65">
      <w:pPr>
        <w:pStyle w:val="PargrafodaLista"/>
        <w:numPr>
          <w:ilvl w:val="1"/>
          <w:numId w:val="35"/>
        </w:numPr>
        <w:spacing w:after="0"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atualizar o campo 4.2.4, quantidade em estoque (RF04), subtraindo o valor quantidade</w:t>
      </w:r>
      <w:r w:rsidR="004A75FD" w:rsidRPr="00BC1C65">
        <w:rPr>
          <w:rFonts w:ascii="Arial" w:eastAsia="Arial" w:hAnsi="Arial" w:cs="Arial"/>
          <w:sz w:val="24"/>
          <w:szCs w:val="24"/>
        </w:rPr>
        <w:t xml:space="preserve"> assim que a situação da OS for </w:t>
      </w:r>
      <w:r w:rsidR="00B04920">
        <w:rPr>
          <w:rFonts w:ascii="Arial" w:eastAsia="Arial" w:hAnsi="Arial" w:cs="Arial"/>
          <w:sz w:val="24"/>
          <w:szCs w:val="24"/>
        </w:rPr>
        <w:t>“</w:t>
      </w:r>
      <w:r w:rsidR="004A75FD" w:rsidRPr="00BC1C65">
        <w:rPr>
          <w:rFonts w:ascii="Arial" w:eastAsia="Arial" w:hAnsi="Arial" w:cs="Arial"/>
          <w:sz w:val="24"/>
          <w:szCs w:val="24"/>
        </w:rPr>
        <w:t>concluída</w:t>
      </w:r>
      <w:r w:rsidR="00B04920">
        <w:rPr>
          <w:rFonts w:ascii="Arial" w:eastAsia="Arial" w:hAnsi="Arial" w:cs="Arial"/>
          <w:sz w:val="24"/>
          <w:szCs w:val="24"/>
        </w:rPr>
        <w:t>” e salva</w:t>
      </w:r>
      <w:r w:rsidRPr="00BC1C65">
        <w:rPr>
          <w:rFonts w:ascii="Arial" w:eastAsia="Arial" w:hAnsi="Arial" w:cs="Arial"/>
          <w:sz w:val="24"/>
          <w:szCs w:val="24"/>
        </w:rPr>
        <w:t xml:space="preserve">. </w:t>
      </w:r>
    </w:p>
    <w:p w14:paraId="6FFEE37E" w14:textId="77777777" w:rsidR="009B0DCB" w:rsidRPr="00492150" w:rsidRDefault="009B0DCB" w:rsidP="009B0DCB">
      <w:pPr>
        <w:pStyle w:val="PargrafodaLista"/>
        <w:spacing w:after="0" w:line="360" w:lineRule="auto"/>
        <w:ind w:left="2268"/>
        <w:rPr>
          <w:rFonts w:ascii="Arial" w:hAnsi="Arial" w:cs="Arial"/>
        </w:rPr>
      </w:pPr>
    </w:p>
    <w:p w14:paraId="206A5B00" w14:textId="77777777" w:rsidR="00880827" w:rsidRPr="00492150" w:rsidRDefault="00880827" w:rsidP="0076443C">
      <w:pPr>
        <w:pStyle w:val="PargrafodaLista"/>
        <w:numPr>
          <w:ilvl w:val="0"/>
          <w:numId w:val="19"/>
        </w:numPr>
        <w:spacing w:after="0" w:line="360" w:lineRule="auto"/>
        <w:rPr>
          <w:rFonts w:ascii="Arial" w:hAnsi="Arial" w:cs="Arial"/>
          <w:vanish/>
          <w:szCs w:val="28"/>
        </w:rPr>
      </w:pPr>
    </w:p>
    <w:p w14:paraId="2B31DD27" w14:textId="77777777" w:rsidR="00880827" w:rsidRPr="00492150" w:rsidRDefault="00880827" w:rsidP="0076443C">
      <w:pPr>
        <w:pStyle w:val="PargrafodaLista"/>
        <w:numPr>
          <w:ilvl w:val="0"/>
          <w:numId w:val="19"/>
        </w:numPr>
        <w:spacing w:after="0" w:line="360" w:lineRule="auto"/>
        <w:rPr>
          <w:rFonts w:ascii="Arial" w:hAnsi="Arial" w:cs="Arial"/>
          <w:vanish/>
          <w:szCs w:val="28"/>
        </w:rPr>
      </w:pPr>
    </w:p>
    <w:p w14:paraId="32FDE5F4" w14:textId="77777777" w:rsidR="00880827" w:rsidRPr="00492150" w:rsidRDefault="00880827" w:rsidP="0076443C">
      <w:pPr>
        <w:pStyle w:val="PargrafodaLista"/>
        <w:numPr>
          <w:ilvl w:val="0"/>
          <w:numId w:val="19"/>
        </w:numPr>
        <w:spacing w:after="0" w:line="360" w:lineRule="auto"/>
        <w:rPr>
          <w:rFonts w:ascii="Arial" w:hAnsi="Arial" w:cs="Arial"/>
          <w:vanish/>
          <w:szCs w:val="28"/>
        </w:rPr>
      </w:pPr>
    </w:p>
    <w:p w14:paraId="516B91BD" w14:textId="77777777" w:rsidR="00880827" w:rsidRPr="00492150" w:rsidRDefault="00880827" w:rsidP="0076443C">
      <w:pPr>
        <w:pStyle w:val="PargrafodaLista"/>
        <w:numPr>
          <w:ilvl w:val="0"/>
          <w:numId w:val="19"/>
        </w:numPr>
        <w:spacing w:after="0" w:line="360" w:lineRule="auto"/>
        <w:rPr>
          <w:rFonts w:ascii="Arial" w:hAnsi="Arial" w:cs="Arial"/>
          <w:vanish/>
          <w:szCs w:val="28"/>
        </w:rPr>
      </w:pPr>
    </w:p>
    <w:p w14:paraId="26C2E02B" w14:textId="77777777" w:rsidR="00880827" w:rsidRPr="00492150" w:rsidRDefault="00880827" w:rsidP="0076443C">
      <w:pPr>
        <w:pStyle w:val="PargrafodaLista"/>
        <w:numPr>
          <w:ilvl w:val="0"/>
          <w:numId w:val="19"/>
        </w:numPr>
        <w:spacing w:after="0" w:line="360" w:lineRule="auto"/>
        <w:rPr>
          <w:rFonts w:ascii="Arial" w:hAnsi="Arial" w:cs="Arial"/>
          <w:vanish/>
          <w:szCs w:val="28"/>
        </w:rPr>
      </w:pPr>
    </w:p>
    <w:p w14:paraId="1D1EA9AA" w14:textId="77777777" w:rsidR="00880827" w:rsidRPr="00492150" w:rsidRDefault="00880827" w:rsidP="0076443C">
      <w:pPr>
        <w:pStyle w:val="PargrafodaLista"/>
        <w:numPr>
          <w:ilvl w:val="0"/>
          <w:numId w:val="19"/>
        </w:numPr>
        <w:spacing w:after="0" w:line="360" w:lineRule="auto"/>
        <w:rPr>
          <w:rFonts w:ascii="Arial" w:hAnsi="Arial" w:cs="Arial"/>
          <w:vanish/>
          <w:szCs w:val="28"/>
        </w:rPr>
      </w:pPr>
    </w:p>
    <w:p w14:paraId="3C5FA2A5" w14:textId="77777777" w:rsidR="00880827" w:rsidRPr="00492150" w:rsidRDefault="00880827" w:rsidP="0076443C">
      <w:pPr>
        <w:pStyle w:val="PargrafodaLista"/>
        <w:numPr>
          <w:ilvl w:val="0"/>
          <w:numId w:val="19"/>
        </w:numPr>
        <w:spacing w:after="0" w:line="360" w:lineRule="auto"/>
        <w:rPr>
          <w:rFonts w:ascii="Arial" w:hAnsi="Arial" w:cs="Arial"/>
          <w:vanish/>
          <w:szCs w:val="28"/>
        </w:rPr>
      </w:pPr>
    </w:p>
    <w:p w14:paraId="3BEF5D26" w14:textId="77777777" w:rsidR="00880827" w:rsidRPr="00492150" w:rsidRDefault="00880827" w:rsidP="0076443C">
      <w:pPr>
        <w:pStyle w:val="PargrafodaLista"/>
        <w:numPr>
          <w:ilvl w:val="0"/>
          <w:numId w:val="19"/>
        </w:numPr>
        <w:spacing w:after="0" w:line="360" w:lineRule="auto"/>
        <w:rPr>
          <w:rFonts w:ascii="Arial" w:hAnsi="Arial" w:cs="Arial"/>
          <w:vanish/>
          <w:szCs w:val="28"/>
        </w:rPr>
      </w:pPr>
    </w:p>
    <w:p w14:paraId="68D54009" w14:textId="77777777" w:rsidR="00880827" w:rsidRPr="00492150" w:rsidRDefault="00880827" w:rsidP="0076443C">
      <w:pPr>
        <w:pStyle w:val="PargrafodaLista"/>
        <w:numPr>
          <w:ilvl w:val="0"/>
          <w:numId w:val="19"/>
        </w:numPr>
        <w:spacing w:after="0" w:line="360" w:lineRule="auto"/>
        <w:rPr>
          <w:rFonts w:ascii="Arial" w:hAnsi="Arial" w:cs="Arial"/>
          <w:vanish/>
          <w:szCs w:val="28"/>
        </w:rPr>
      </w:pPr>
    </w:p>
    <w:p w14:paraId="5806932D" w14:textId="77777777" w:rsidR="00880827" w:rsidRPr="00492150" w:rsidRDefault="00880827" w:rsidP="0076443C">
      <w:pPr>
        <w:pStyle w:val="PargrafodaLista"/>
        <w:numPr>
          <w:ilvl w:val="0"/>
          <w:numId w:val="19"/>
        </w:numPr>
        <w:spacing w:after="0" w:line="360" w:lineRule="auto"/>
        <w:rPr>
          <w:rFonts w:ascii="Arial" w:hAnsi="Arial" w:cs="Arial"/>
          <w:vanish/>
          <w:szCs w:val="28"/>
        </w:rPr>
      </w:pPr>
    </w:p>
    <w:p w14:paraId="0F49137F" w14:textId="77777777" w:rsidR="00D547F7" w:rsidRPr="00F91577" w:rsidRDefault="001024FE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156" w:author="martins souza" w:date="2018-08-21T23:05:00Z">
            <w:rPr/>
          </w:rPrChange>
        </w:rPr>
      </w:pPr>
      <w:bookmarkStart w:id="157" w:name="_Toc516499190"/>
      <w:r w:rsidRPr="00BC1C65">
        <w:rPr>
          <w:color w:val="auto"/>
        </w:rPr>
        <w:t>RF0</w:t>
      </w:r>
      <w:r w:rsidR="00986C8E" w:rsidRPr="00BC1C65">
        <w:rPr>
          <w:color w:val="auto"/>
        </w:rPr>
        <w:t>8</w:t>
      </w:r>
      <w:r w:rsidR="00D547F7" w:rsidRPr="00BC1C65">
        <w:rPr>
          <w:color w:val="auto"/>
        </w:rPr>
        <w:t xml:space="preserve"> – GERAR RELATÓRIO DE VENDAS</w:t>
      </w:r>
      <w:bookmarkEnd w:id="157"/>
    </w:p>
    <w:p w14:paraId="017DA311" w14:textId="77777777" w:rsidR="00A55AAB" w:rsidRPr="00492150" w:rsidRDefault="00A55AAB" w:rsidP="007A70E2">
      <w:pPr>
        <w:ind w:firstLine="709"/>
        <w:rPr>
          <w:rFonts w:ascii="Arial" w:hAnsi="Arial" w:cs="Arial"/>
          <w:szCs w:val="28"/>
        </w:rPr>
      </w:pPr>
    </w:p>
    <w:p w14:paraId="4BE571EE" w14:textId="77777777" w:rsidR="00D547F7" w:rsidRPr="00BC1C65" w:rsidRDefault="00D547F7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Este item refere-se ao relatório mensal das vendas</w:t>
      </w:r>
      <w:r w:rsidR="00C2222A" w:rsidRPr="00BC1C65">
        <w:rPr>
          <w:rFonts w:ascii="Arial" w:eastAsia="Arial" w:hAnsi="Arial" w:cs="Arial"/>
          <w:sz w:val="24"/>
          <w:szCs w:val="24"/>
        </w:rPr>
        <w:t xml:space="preserve"> dos produtos</w:t>
      </w:r>
      <w:r w:rsidRPr="00BC1C65">
        <w:rPr>
          <w:rFonts w:ascii="Arial" w:eastAsia="Arial" w:hAnsi="Arial" w:cs="Arial"/>
          <w:sz w:val="24"/>
          <w:szCs w:val="24"/>
        </w:rPr>
        <w:t xml:space="preserve"> da loja.</w:t>
      </w:r>
    </w:p>
    <w:p w14:paraId="3C509E7D" w14:textId="77777777" w:rsidR="00C568E8" w:rsidRPr="00EE3045" w:rsidRDefault="00C568E8" w:rsidP="00EE3045">
      <w:pPr>
        <w:ind w:firstLine="709"/>
        <w:jc w:val="both"/>
        <w:rPr>
          <w:rFonts w:ascii="Arial" w:hAnsi="Arial" w:cs="Arial"/>
          <w:sz w:val="24"/>
          <w:szCs w:val="28"/>
        </w:rPr>
      </w:pPr>
    </w:p>
    <w:p w14:paraId="7BDCFD58" w14:textId="77777777" w:rsidR="005D1AD3" w:rsidRPr="00EE3045" w:rsidRDefault="005D1AD3" w:rsidP="00EE3045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67F0144C" w14:textId="77777777" w:rsidR="005D1AD3" w:rsidRPr="00EE3045" w:rsidRDefault="005D1AD3" w:rsidP="00EE3045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0047A737" w14:textId="77777777" w:rsidR="005D1AD3" w:rsidRPr="00EE3045" w:rsidRDefault="005D1AD3" w:rsidP="00EE3045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57E6A945" w14:textId="77777777" w:rsidR="005D1AD3" w:rsidRPr="00EE3045" w:rsidRDefault="005D1AD3" w:rsidP="00EE3045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46F89010" w14:textId="77777777" w:rsidR="005D1AD3" w:rsidRPr="00EE3045" w:rsidRDefault="005D1AD3" w:rsidP="00EE3045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48BB8F6D" w14:textId="77777777" w:rsidR="005D1AD3" w:rsidRPr="00EE3045" w:rsidRDefault="005D1AD3" w:rsidP="00EE3045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5E7A2BBA" w14:textId="77777777" w:rsidR="005D1AD3" w:rsidRPr="00EE3045" w:rsidRDefault="005D1AD3" w:rsidP="00EE3045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0FEC6454" w14:textId="77777777" w:rsidR="005D1AD3" w:rsidRPr="00EE3045" w:rsidRDefault="005D1AD3" w:rsidP="00EE3045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7AD19140" w14:textId="77777777" w:rsidR="005D1AD3" w:rsidRPr="00EE3045" w:rsidRDefault="005D1AD3" w:rsidP="00EE3045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54BE40EE" w14:textId="77777777" w:rsidR="005D1AD3" w:rsidRPr="00EE3045" w:rsidRDefault="005D1AD3" w:rsidP="00EE3045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21CDCDE5" w14:textId="77777777" w:rsidR="005D1AD3" w:rsidRPr="00EE3045" w:rsidRDefault="005D1AD3" w:rsidP="00EE3045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6F607F17" w14:textId="77777777" w:rsidR="005D1AD3" w:rsidRPr="00EE3045" w:rsidRDefault="005D1AD3" w:rsidP="00EE3045">
      <w:pPr>
        <w:pStyle w:val="PargrafodaLista"/>
        <w:numPr>
          <w:ilvl w:val="1"/>
          <w:numId w:val="20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63F87855" w14:textId="77777777" w:rsidR="005D1AD3" w:rsidRPr="00EE3045" w:rsidRDefault="005D1AD3" w:rsidP="00EE3045">
      <w:pPr>
        <w:pStyle w:val="PargrafodaLista"/>
        <w:numPr>
          <w:ilvl w:val="0"/>
          <w:numId w:val="21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4E2D5322" w14:textId="77777777" w:rsidR="005D1AD3" w:rsidRPr="00EE3045" w:rsidRDefault="005D1AD3" w:rsidP="00EE3045">
      <w:pPr>
        <w:pStyle w:val="PargrafodaLista"/>
        <w:numPr>
          <w:ilvl w:val="0"/>
          <w:numId w:val="21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3BDB1BAA" w14:textId="77777777" w:rsidR="005D1AD3" w:rsidRPr="00EE3045" w:rsidRDefault="005D1AD3" w:rsidP="00EE3045">
      <w:pPr>
        <w:pStyle w:val="PargrafodaLista"/>
        <w:numPr>
          <w:ilvl w:val="0"/>
          <w:numId w:val="21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5FC11A34" w14:textId="77777777" w:rsidR="005D1AD3" w:rsidRPr="00EE3045" w:rsidRDefault="005D1AD3" w:rsidP="00EE3045">
      <w:pPr>
        <w:pStyle w:val="PargrafodaLista"/>
        <w:numPr>
          <w:ilvl w:val="0"/>
          <w:numId w:val="21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0E1727BE" w14:textId="77777777" w:rsidR="005D1AD3" w:rsidRPr="00EE3045" w:rsidRDefault="005D1AD3" w:rsidP="00EE3045">
      <w:pPr>
        <w:pStyle w:val="PargrafodaLista"/>
        <w:numPr>
          <w:ilvl w:val="0"/>
          <w:numId w:val="21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295C5840" w14:textId="77777777" w:rsidR="005D1AD3" w:rsidRPr="00EE3045" w:rsidRDefault="005D1AD3" w:rsidP="00EE3045">
      <w:pPr>
        <w:pStyle w:val="PargrafodaLista"/>
        <w:numPr>
          <w:ilvl w:val="0"/>
          <w:numId w:val="21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56B259E1" w14:textId="77777777" w:rsidR="005D1AD3" w:rsidRPr="00EE3045" w:rsidRDefault="005D1AD3" w:rsidP="00EE3045">
      <w:pPr>
        <w:pStyle w:val="PargrafodaLista"/>
        <w:numPr>
          <w:ilvl w:val="0"/>
          <w:numId w:val="21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132EE349" w14:textId="77777777" w:rsidR="005D1AD3" w:rsidRPr="00EE3045" w:rsidRDefault="005D1AD3" w:rsidP="00EE3045">
      <w:pPr>
        <w:pStyle w:val="PargrafodaLista"/>
        <w:numPr>
          <w:ilvl w:val="0"/>
          <w:numId w:val="21"/>
        </w:numPr>
        <w:jc w:val="both"/>
        <w:rPr>
          <w:rFonts w:ascii="Arial" w:hAnsi="Arial" w:cs="Arial"/>
          <w:vanish/>
          <w:sz w:val="24"/>
          <w:szCs w:val="28"/>
        </w:rPr>
      </w:pPr>
    </w:p>
    <w:p w14:paraId="08D21322" w14:textId="77777777" w:rsidR="005D1AD3" w:rsidRPr="00BC1C65" w:rsidRDefault="00351916" w:rsidP="00BC1C65">
      <w:pPr>
        <w:pStyle w:val="PargrafodaLista"/>
        <w:numPr>
          <w:ilvl w:val="1"/>
          <w:numId w:val="36"/>
        </w:numPr>
        <w:spacing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 deve gerar um relatório </w:t>
      </w:r>
      <w:r w:rsidR="002520F1" w:rsidRPr="00BC1C65">
        <w:rPr>
          <w:rFonts w:ascii="Arial" w:eastAsia="Arial" w:hAnsi="Arial" w:cs="Arial"/>
          <w:sz w:val="24"/>
          <w:szCs w:val="24"/>
        </w:rPr>
        <w:t xml:space="preserve">por período </w:t>
      </w:r>
      <w:r w:rsidRPr="00BC1C65">
        <w:rPr>
          <w:rFonts w:ascii="Arial" w:eastAsia="Arial" w:hAnsi="Arial" w:cs="Arial"/>
          <w:sz w:val="24"/>
          <w:szCs w:val="24"/>
        </w:rPr>
        <w:t>de vendas dos produtos da loja</w:t>
      </w:r>
      <w:r w:rsidR="00C721B1" w:rsidRPr="00BC1C65">
        <w:rPr>
          <w:rFonts w:ascii="Arial" w:eastAsia="Arial" w:hAnsi="Arial" w:cs="Arial"/>
          <w:sz w:val="24"/>
          <w:szCs w:val="24"/>
        </w:rPr>
        <w:t>, podendo ser feito por dois módulos: relatório geral ou relatório de vendas por vendedor.</w:t>
      </w:r>
      <w:r w:rsidR="003F4626" w:rsidRPr="00BC1C65">
        <w:rPr>
          <w:rFonts w:ascii="Arial" w:eastAsia="Arial" w:hAnsi="Arial" w:cs="Arial"/>
          <w:sz w:val="24"/>
          <w:szCs w:val="24"/>
        </w:rPr>
        <w:t xml:space="preserve"> </w:t>
      </w:r>
      <w:bookmarkStart w:id="158" w:name="_Hlk512647761"/>
      <w:r w:rsidR="003F4626" w:rsidRPr="00BC1C65">
        <w:rPr>
          <w:rFonts w:ascii="Arial" w:eastAsia="Arial" w:hAnsi="Arial" w:cs="Arial"/>
          <w:sz w:val="24"/>
          <w:szCs w:val="24"/>
        </w:rPr>
        <w:t>Ambas as consultas poderão ser feitas através de um filtro de busca por um dado específico, como nome do produto ou nome do vendedor (em caso de relatório por vendedor).</w:t>
      </w:r>
      <w:bookmarkEnd w:id="158"/>
    </w:p>
    <w:p w14:paraId="7E34A7E2" w14:textId="77777777" w:rsidR="00C5064B" w:rsidRPr="00BC1C65" w:rsidRDefault="00C5064B" w:rsidP="00BC1C65">
      <w:pPr>
        <w:pStyle w:val="PargrafodaLista"/>
        <w:numPr>
          <w:ilvl w:val="1"/>
          <w:numId w:val="36"/>
        </w:numPr>
        <w:spacing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bookmarkStart w:id="159" w:name="_Hlk512647540"/>
      <w:r w:rsidRPr="00BC1C65">
        <w:rPr>
          <w:rFonts w:ascii="Arial" w:eastAsia="Arial" w:hAnsi="Arial" w:cs="Arial"/>
          <w:sz w:val="24"/>
          <w:szCs w:val="24"/>
        </w:rPr>
        <w:t>O relatório</w:t>
      </w:r>
      <w:r w:rsidR="00C721B1" w:rsidRPr="00BC1C65">
        <w:rPr>
          <w:rFonts w:ascii="Arial" w:eastAsia="Arial" w:hAnsi="Arial" w:cs="Arial"/>
          <w:sz w:val="24"/>
          <w:szCs w:val="24"/>
        </w:rPr>
        <w:t xml:space="preserve"> de vendas geral</w:t>
      </w:r>
      <w:r w:rsidRPr="00BC1C65">
        <w:rPr>
          <w:rFonts w:ascii="Arial" w:eastAsia="Arial" w:hAnsi="Arial" w:cs="Arial"/>
          <w:sz w:val="24"/>
          <w:szCs w:val="24"/>
        </w:rPr>
        <w:t xml:space="preserve"> deve conter as seguintes informações: “código” da venda, “nome” do produto, código do produto</w:t>
      </w:r>
      <w:r w:rsidR="00EF352B" w:rsidRPr="00BC1C65">
        <w:rPr>
          <w:rFonts w:ascii="Arial" w:eastAsia="Arial" w:hAnsi="Arial" w:cs="Arial"/>
          <w:sz w:val="24"/>
          <w:szCs w:val="24"/>
        </w:rPr>
        <w:t>*</w:t>
      </w:r>
      <w:r w:rsidRPr="00BC1C65">
        <w:rPr>
          <w:rFonts w:ascii="Arial" w:eastAsia="Arial" w:hAnsi="Arial" w:cs="Arial"/>
          <w:sz w:val="24"/>
          <w:szCs w:val="24"/>
        </w:rPr>
        <w:t>, “data de venda”</w:t>
      </w:r>
      <w:r w:rsidR="00EF352B" w:rsidRPr="00BC1C65">
        <w:rPr>
          <w:rFonts w:ascii="Arial" w:eastAsia="Arial" w:hAnsi="Arial" w:cs="Arial"/>
          <w:sz w:val="24"/>
          <w:szCs w:val="24"/>
        </w:rPr>
        <w:t>*</w:t>
      </w:r>
      <w:r w:rsidRPr="00BC1C65">
        <w:rPr>
          <w:rFonts w:ascii="Arial" w:eastAsia="Arial" w:hAnsi="Arial" w:cs="Arial"/>
          <w:sz w:val="24"/>
          <w:szCs w:val="24"/>
        </w:rPr>
        <w:t>, “quantidade”</w:t>
      </w:r>
      <w:r w:rsidR="00EF352B" w:rsidRPr="00BC1C65">
        <w:rPr>
          <w:rFonts w:ascii="Arial" w:eastAsia="Arial" w:hAnsi="Arial" w:cs="Arial"/>
          <w:sz w:val="24"/>
          <w:szCs w:val="24"/>
        </w:rPr>
        <w:t>*</w:t>
      </w:r>
      <w:r w:rsidRPr="00BC1C65">
        <w:rPr>
          <w:rFonts w:ascii="Arial" w:eastAsia="Arial" w:hAnsi="Arial" w:cs="Arial"/>
          <w:sz w:val="24"/>
          <w:szCs w:val="24"/>
        </w:rPr>
        <w:t>,” valor unitário”,” valor total”</w:t>
      </w:r>
      <w:r w:rsidR="00EF352B" w:rsidRPr="00BC1C65">
        <w:rPr>
          <w:rFonts w:ascii="Arial" w:eastAsia="Arial" w:hAnsi="Arial" w:cs="Arial"/>
          <w:sz w:val="24"/>
          <w:szCs w:val="24"/>
        </w:rPr>
        <w:t>*</w:t>
      </w:r>
      <w:r w:rsidR="002520F1" w:rsidRPr="00BC1C65">
        <w:rPr>
          <w:rFonts w:ascii="Arial" w:eastAsia="Arial" w:hAnsi="Arial" w:cs="Arial"/>
          <w:sz w:val="24"/>
          <w:szCs w:val="24"/>
        </w:rPr>
        <w:t>, situação</w:t>
      </w:r>
      <w:r w:rsidR="00EF352B" w:rsidRPr="00BC1C65">
        <w:rPr>
          <w:rFonts w:ascii="Arial" w:eastAsia="Arial" w:hAnsi="Arial" w:cs="Arial"/>
          <w:sz w:val="24"/>
          <w:szCs w:val="24"/>
        </w:rPr>
        <w:t>*</w:t>
      </w:r>
      <w:r w:rsidR="002520F1" w:rsidRPr="00BC1C65">
        <w:rPr>
          <w:rFonts w:ascii="Arial" w:eastAsia="Arial" w:hAnsi="Arial" w:cs="Arial"/>
          <w:sz w:val="24"/>
          <w:szCs w:val="24"/>
        </w:rPr>
        <w:t>, status de pagamento</w:t>
      </w:r>
      <w:r w:rsidR="00EF352B" w:rsidRPr="00BC1C65">
        <w:rPr>
          <w:rFonts w:ascii="Arial" w:eastAsia="Arial" w:hAnsi="Arial" w:cs="Arial"/>
          <w:sz w:val="24"/>
          <w:szCs w:val="24"/>
        </w:rPr>
        <w:t>*</w:t>
      </w:r>
      <w:r w:rsidR="002520F1" w:rsidRPr="00BC1C65">
        <w:rPr>
          <w:rFonts w:ascii="Arial" w:eastAsia="Arial" w:hAnsi="Arial" w:cs="Arial"/>
          <w:sz w:val="24"/>
          <w:szCs w:val="24"/>
        </w:rPr>
        <w:t>.</w:t>
      </w:r>
    </w:p>
    <w:bookmarkEnd w:id="159"/>
    <w:p w14:paraId="45199392" w14:textId="480BDF2A" w:rsidR="00C721B1" w:rsidRPr="00BC1C65" w:rsidRDefault="00C721B1" w:rsidP="00BC1C65">
      <w:pPr>
        <w:pStyle w:val="PargrafodaLista"/>
        <w:numPr>
          <w:ilvl w:val="1"/>
          <w:numId w:val="36"/>
        </w:numPr>
        <w:spacing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lastRenderedPageBreak/>
        <w:t xml:space="preserve">O relatório de vendas por vendedor deve conter </w:t>
      </w:r>
      <w:r w:rsidR="002520F1" w:rsidRPr="00BC1C65">
        <w:rPr>
          <w:rFonts w:ascii="Arial" w:eastAsia="Arial" w:hAnsi="Arial" w:cs="Arial"/>
          <w:sz w:val="24"/>
          <w:szCs w:val="24"/>
        </w:rPr>
        <w:t>também</w:t>
      </w:r>
      <w:r w:rsidR="00973A2D" w:rsidRPr="00BC1C65">
        <w:rPr>
          <w:rFonts w:ascii="Arial" w:eastAsia="Arial" w:hAnsi="Arial" w:cs="Arial"/>
          <w:sz w:val="24"/>
          <w:szCs w:val="24"/>
        </w:rPr>
        <w:t xml:space="preserve"> os</w:t>
      </w:r>
      <w:r w:rsidR="00637A29">
        <w:rPr>
          <w:rFonts w:ascii="Arial" w:eastAsia="Arial" w:hAnsi="Arial" w:cs="Arial"/>
          <w:sz w:val="24"/>
          <w:szCs w:val="24"/>
        </w:rPr>
        <w:t xml:space="preserve"> mesmos </w:t>
      </w:r>
      <w:r w:rsidR="00973A2D" w:rsidRPr="00BC1C65">
        <w:rPr>
          <w:rFonts w:ascii="Arial" w:eastAsia="Arial" w:hAnsi="Arial" w:cs="Arial"/>
          <w:sz w:val="24"/>
          <w:szCs w:val="24"/>
        </w:rPr>
        <w:t xml:space="preserve"> dados descritos anteriormente</w:t>
      </w:r>
      <w:r w:rsidR="00637A29">
        <w:rPr>
          <w:rFonts w:ascii="Arial" w:eastAsia="Arial" w:hAnsi="Arial" w:cs="Arial"/>
          <w:sz w:val="24"/>
          <w:szCs w:val="24"/>
        </w:rPr>
        <w:t xml:space="preserve"> (</w:t>
      </w:r>
      <w:r w:rsidR="00A85FD0">
        <w:rPr>
          <w:rFonts w:ascii="Arial" w:eastAsia="Arial" w:hAnsi="Arial" w:cs="Arial"/>
          <w:sz w:val="24"/>
          <w:szCs w:val="24"/>
        </w:rPr>
        <w:t>tópico 8.2)</w:t>
      </w:r>
      <w:r w:rsidR="00973A2D" w:rsidRPr="00BC1C65">
        <w:rPr>
          <w:rFonts w:ascii="Arial" w:eastAsia="Arial" w:hAnsi="Arial" w:cs="Arial"/>
          <w:sz w:val="24"/>
          <w:szCs w:val="24"/>
        </w:rPr>
        <w:t>, além d</w:t>
      </w:r>
      <w:r w:rsidR="002520F1" w:rsidRPr="00BC1C65">
        <w:rPr>
          <w:rFonts w:ascii="Arial" w:eastAsia="Arial" w:hAnsi="Arial" w:cs="Arial"/>
          <w:sz w:val="24"/>
          <w:szCs w:val="24"/>
        </w:rPr>
        <w:t>o nome do vendedor no cabeçalho</w:t>
      </w:r>
      <w:r w:rsidR="00973A2D" w:rsidRPr="00BC1C65">
        <w:rPr>
          <w:rFonts w:ascii="Arial" w:eastAsia="Arial" w:hAnsi="Arial" w:cs="Arial"/>
          <w:sz w:val="24"/>
          <w:szCs w:val="24"/>
        </w:rPr>
        <w:t>.</w:t>
      </w:r>
    </w:p>
    <w:p w14:paraId="013F154B" w14:textId="77777777" w:rsidR="00C5064B" w:rsidRPr="00BC1C65" w:rsidRDefault="00C5064B" w:rsidP="00BC1C65">
      <w:pPr>
        <w:pStyle w:val="PargrafodaLista"/>
        <w:numPr>
          <w:ilvl w:val="1"/>
          <w:numId w:val="36"/>
        </w:numPr>
        <w:spacing w:line="360" w:lineRule="auto"/>
        <w:ind w:left="1418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permitir imprimir o relatório, após gerado.</w:t>
      </w:r>
    </w:p>
    <w:p w14:paraId="6C209C22" w14:textId="77777777" w:rsidR="00C5064B" w:rsidRPr="00492150" w:rsidRDefault="00C5064B" w:rsidP="00C5064B">
      <w:pPr>
        <w:pStyle w:val="PargrafodaLista"/>
        <w:ind w:left="1418"/>
        <w:rPr>
          <w:rFonts w:ascii="Arial" w:hAnsi="Arial" w:cs="Arial"/>
          <w:szCs w:val="28"/>
        </w:rPr>
      </w:pPr>
    </w:p>
    <w:p w14:paraId="3A12C5E8" w14:textId="77777777" w:rsidR="00D547F7" w:rsidRPr="00F91577" w:rsidRDefault="001024FE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160" w:author="martins souza" w:date="2018-08-21T23:05:00Z">
            <w:rPr/>
          </w:rPrChange>
        </w:rPr>
      </w:pPr>
      <w:bookmarkStart w:id="161" w:name="_Toc516499191"/>
      <w:r w:rsidRPr="00BC1C65">
        <w:rPr>
          <w:color w:val="auto"/>
        </w:rPr>
        <w:t>RF</w:t>
      </w:r>
      <w:r w:rsidR="00625CCC" w:rsidRPr="00BC1C65">
        <w:rPr>
          <w:color w:val="auto"/>
        </w:rPr>
        <w:t>0</w:t>
      </w:r>
      <w:r w:rsidR="00986C8E" w:rsidRPr="00BC1C65">
        <w:rPr>
          <w:color w:val="auto"/>
        </w:rPr>
        <w:t>9</w:t>
      </w:r>
      <w:r w:rsidR="00D547F7" w:rsidRPr="00BC1C65">
        <w:rPr>
          <w:color w:val="auto"/>
        </w:rPr>
        <w:t xml:space="preserve"> – GERAR RELATÓRIO DE ESTOQUE</w:t>
      </w:r>
      <w:bookmarkEnd w:id="161"/>
    </w:p>
    <w:p w14:paraId="7D3F168A" w14:textId="77777777" w:rsidR="00A55AAB" w:rsidRPr="00492150" w:rsidRDefault="00A55AAB" w:rsidP="00351916">
      <w:pPr>
        <w:ind w:firstLine="709"/>
        <w:rPr>
          <w:rFonts w:ascii="Arial" w:hAnsi="Arial" w:cs="Arial"/>
          <w:szCs w:val="28"/>
        </w:rPr>
      </w:pPr>
    </w:p>
    <w:p w14:paraId="7850B459" w14:textId="0A32836D" w:rsidR="00351916" w:rsidRPr="00F5638E" w:rsidRDefault="00D547F7" w:rsidP="00F5638E">
      <w:pPr>
        <w:pStyle w:val="PargrafodaLista"/>
        <w:numPr>
          <w:ilvl w:val="1"/>
          <w:numId w:val="6"/>
        </w:numPr>
        <w:ind w:hanging="786"/>
        <w:jc w:val="both"/>
        <w:rPr>
          <w:rFonts w:ascii="Arial" w:eastAsia="Arial" w:hAnsi="Arial" w:cs="Arial"/>
          <w:sz w:val="24"/>
          <w:szCs w:val="24"/>
          <w:rPrChange w:id="162" w:author="FATEC" w:date="2018-08-21T21:36:00Z">
            <w:rPr>
              <w:rFonts w:eastAsia="Arial"/>
            </w:rPr>
          </w:rPrChange>
        </w:rPr>
        <w:pPrChange w:id="163" w:author="FATEC" w:date="2018-08-21T21:37:00Z">
          <w:pPr>
            <w:ind w:firstLine="709"/>
            <w:jc w:val="both"/>
          </w:pPr>
        </w:pPrChange>
      </w:pPr>
      <w:r w:rsidRPr="00F5638E">
        <w:rPr>
          <w:rFonts w:ascii="Arial" w:eastAsia="Arial" w:hAnsi="Arial" w:cs="Arial"/>
          <w:sz w:val="24"/>
          <w:szCs w:val="24"/>
          <w:rPrChange w:id="164" w:author="FATEC" w:date="2018-08-21T21:36:00Z">
            <w:rPr>
              <w:rFonts w:eastAsia="Arial"/>
            </w:rPr>
          </w:rPrChange>
        </w:rPr>
        <w:t>Este item refere-se ao relatório</w:t>
      </w:r>
      <w:r w:rsidR="00A85FD0" w:rsidRPr="00F5638E">
        <w:rPr>
          <w:rFonts w:ascii="Arial" w:eastAsia="Arial" w:hAnsi="Arial" w:cs="Arial"/>
          <w:sz w:val="24"/>
          <w:szCs w:val="24"/>
          <w:rPrChange w:id="165" w:author="FATEC" w:date="2018-08-21T21:36:00Z">
            <w:rPr>
              <w:rFonts w:eastAsia="Arial"/>
            </w:rPr>
          </w:rPrChange>
        </w:rPr>
        <w:t xml:space="preserve"> da movimentação </w:t>
      </w:r>
      <w:r w:rsidRPr="00F5638E">
        <w:rPr>
          <w:rFonts w:ascii="Arial" w:eastAsia="Arial" w:hAnsi="Arial" w:cs="Arial"/>
          <w:sz w:val="24"/>
          <w:szCs w:val="24"/>
          <w:rPrChange w:id="166" w:author="FATEC" w:date="2018-08-21T21:36:00Z">
            <w:rPr>
              <w:rFonts w:eastAsia="Arial"/>
            </w:rPr>
          </w:rPrChange>
        </w:rPr>
        <w:t xml:space="preserve"> do estoque da loja</w:t>
      </w:r>
    </w:p>
    <w:p w14:paraId="76C6E171" w14:textId="77777777" w:rsidR="00F5638E" w:rsidRDefault="00351916" w:rsidP="00F5638E">
      <w:pPr>
        <w:spacing w:line="360" w:lineRule="auto"/>
        <w:ind w:left="1495" w:hanging="786"/>
        <w:jc w:val="both"/>
        <w:rPr>
          <w:ins w:id="167" w:author="FATEC" w:date="2018-08-21T21:36:00Z"/>
          <w:rFonts w:ascii="Arial" w:eastAsia="Arial" w:hAnsi="Arial" w:cs="Arial"/>
          <w:sz w:val="24"/>
          <w:szCs w:val="24"/>
        </w:rPr>
        <w:pPrChange w:id="168" w:author="FATEC" w:date="2018-08-21T21:37:00Z">
          <w:pPr>
            <w:pStyle w:val="PargrafodaLista"/>
            <w:numPr>
              <w:ilvl w:val="1"/>
              <w:numId w:val="36"/>
            </w:numPr>
            <w:spacing w:line="360" w:lineRule="auto"/>
            <w:ind w:left="1418" w:hanging="709"/>
            <w:jc w:val="both"/>
          </w:pPr>
        </w:pPrChange>
      </w:pPr>
      <w:bookmarkStart w:id="169" w:name="_Hlk512647655"/>
      <w:r w:rsidRPr="00F5638E">
        <w:rPr>
          <w:rFonts w:ascii="Arial" w:eastAsia="Arial" w:hAnsi="Arial" w:cs="Arial"/>
          <w:sz w:val="24"/>
          <w:szCs w:val="24"/>
          <w:rPrChange w:id="170" w:author="FATEC" w:date="2018-08-21T21:35:00Z">
            <w:rPr>
              <w:rFonts w:eastAsia="Arial"/>
            </w:rPr>
          </w:rPrChange>
        </w:rPr>
        <w:t xml:space="preserve">O relatório deve conter as seguintes informações: </w:t>
      </w:r>
      <w:r w:rsidR="008C07A2" w:rsidRPr="00F5638E">
        <w:rPr>
          <w:rFonts w:ascii="Arial" w:eastAsia="Arial" w:hAnsi="Arial" w:cs="Arial"/>
          <w:sz w:val="24"/>
          <w:szCs w:val="24"/>
          <w:rPrChange w:id="171" w:author="FATEC" w:date="2018-08-21T21:35:00Z">
            <w:rPr>
              <w:rFonts w:eastAsia="Arial"/>
            </w:rPr>
          </w:rPrChange>
        </w:rPr>
        <w:t xml:space="preserve">código </w:t>
      </w:r>
      <w:r w:rsidR="00973A2D" w:rsidRPr="00F5638E">
        <w:rPr>
          <w:rFonts w:ascii="Arial" w:eastAsia="Arial" w:hAnsi="Arial" w:cs="Arial"/>
          <w:sz w:val="24"/>
          <w:szCs w:val="24"/>
          <w:rPrChange w:id="172" w:author="FATEC" w:date="2018-08-21T21:35:00Z">
            <w:rPr>
              <w:rFonts w:eastAsia="Arial"/>
            </w:rPr>
          </w:rPrChange>
        </w:rPr>
        <w:t xml:space="preserve">do </w:t>
      </w:r>
      <w:r w:rsidR="008C07A2" w:rsidRPr="00F5638E">
        <w:rPr>
          <w:rFonts w:ascii="Arial" w:eastAsia="Arial" w:hAnsi="Arial" w:cs="Arial"/>
          <w:sz w:val="24"/>
          <w:szCs w:val="24"/>
          <w:rPrChange w:id="173" w:author="FATEC" w:date="2018-08-21T21:35:00Z">
            <w:rPr>
              <w:rFonts w:eastAsia="Arial"/>
            </w:rPr>
          </w:rPrChange>
        </w:rPr>
        <w:t>produto</w:t>
      </w:r>
      <w:r w:rsidR="00EF352B" w:rsidRPr="00F5638E">
        <w:rPr>
          <w:rFonts w:ascii="Arial" w:eastAsia="Arial" w:hAnsi="Arial" w:cs="Arial"/>
          <w:sz w:val="24"/>
          <w:szCs w:val="24"/>
          <w:rPrChange w:id="174" w:author="FATEC" w:date="2018-08-21T21:35:00Z">
            <w:rPr>
              <w:rFonts w:eastAsia="Arial"/>
            </w:rPr>
          </w:rPrChange>
        </w:rPr>
        <w:t>*</w:t>
      </w:r>
      <w:r w:rsidR="008C07A2" w:rsidRPr="00F5638E">
        <w:rPr>
          <w:rFonts w:ascii="Arial" w:eastAsia="Arial" w:hAnsi="Arial" w:cs="Arial"/>
          <w:sz w:val="24"/>
          <w:szCs w:val="24"/>
          <w:rPrChange w:id="175" w:author="FATEC" w:date="2018-08-21T21:35:00Z">
            <w:rPr>
              <w:rFonts w:eastAsia="Arial"/>
            </w:rPr>
          </w:rPrChange>
        </w:rPr>
        <w:t>, nome produto</w:t>
      </w:r>
      <w:r w:rsidR="00EF352B" w:rsidRPr="00F5638E">
        <w:rPr>
          <w:rFonts w:ascii="Arial" w:eastAsia="Arial" w:hAnsi="Arial" w:cs="Arial"/>
          <w:sz w:val="24"/>
          <w:szCs w:val="24"/>
          <w:rPrChange w:id="176" w:author="FATEC" w:date="2018-08-21T21:35:00Z">
            <w:rPr>
              <w:rFonts w:eastAsia="Arial"/>
            </w:rPr>
          </w:rPrChange>
        </w:rPr>
        <w:t>*</w:t>
      </w:r>
      <w:r w:rsidR="008C07A2" w:rsidRPr="00F5638E">
        <w:rPr>
          <w:rFonts w:ascii="Arial" w:eastAsia="Arial" w:hAnsi="Arial" w:cs="Arial"/>
          <w:sz w:val="24"/>
          <w:szCs w:val="24"/>
          <w:rPrChange w:id="177" w:author="FATEC" w:date="2018-08-21T21:35:00Z">
            <w:rPr>
              <w:rFonts w:eastAsia="Arial"/>
            </w:rPr>
          </w:rPrChange>
        </w:rPr>
        <w:t>, quantidade em estoque</w:t>
      </w:r>
      <w:r w:rsidR="00EF352B" w:rsidRPr="00F5638E">
        <w:rPr>
          <w:rFonts w:ascii="Arial" w:eastAsia="Arial" w:hAnsi="Arial" w:cs="Arial"/>
          <w:sz w:val="24"/>
          <w:szCs w:val="24"/>
          <w:rPrChange w:id="178" w:author="FATEC" w:date="2018-08-21T21:35:00Z">
            <w:rPr>
              <w:rFonts w:eastAsia="Arial"/>
            </w:rPr>
          </w:rPrChange>
        </w:rPr>
        <w:t>*</w:t>
      </w:r>
      <w:r w:rsidR="008C07A2" w:rsidRPr="00F5638E">
        <w:rPr>
          <w:rFonts w:ascii="Arial" w:eastAsia="Arial" w:hAnsi="Arial" w:cs="Arial"/>
          <w:sz w:val="24"/>
          <w:szCs w:val="24"/>
          <w:rPrChange w:id="179" w:author="FATEC" w:date="2018-08-21T21:35:00Z">
            <w:rPr>
              <w:rFonts w:eastAsia="Arial"/>
            </w:rPr>
          </w:rPrChange>
        </w:rPr>
        <w:t xml:space="preserve">, data da </w:t>
      </w:r>
      <w:r w:rsidR="00973A2D" w:rsidRPr="00F5638E">
        <w:rPr>
          <w:rFonts w:ascii="Arial" w:eastAsia="Arial" w:hAnsi="Arial" w:cs="Arial"/>
          <w:sz w:val="24"/>
          <w:szCs w:val="24"/>
          <w:rPrChange w:id="180" w:author="FATEC" w:date="2018-08-21T21:35:00Z">
            <w:rPr>
              <w:rFonts w:eastAsia="Arial"/>
            </w:rPr>
          </w:rPrChange>
        </w:rPr>
        <w:t>última</w:t>
      </w:r>
      <w:r w:rsidR="008C07A2" w:rsidRPr="00F5638E">
        <w:rPr>
          <w:rFonts w:ascii="Arial" w:eastAsia="Arial" w:hAnsi="Arial" w:cs="Arial"/>
          <w:sz w:val="24"/>
          <w:szCs w:val="24"/>
          <w:rPrChange w:id="181" w:author="FATEC" w:date="2018-08-21T21:35:00Z">
            <w:rPr>
              <w:rFonts w:eastAsia="Arial"/>
            </w:rPr>
          </w:rPrChange>
        </w:rPr>
        <w:t xml:space="preserve"> compra do produto</w:t>
      </w:r>
      <w:r w:rsidR="00EF352B" w:rsidRPr="00F5638E">
        <w:rPr>
          <w:rFonts w:ascii="Arial" w:eastAsia="Arial" w:hAnsi="Arial" w:cs="Arial"/>
          <w:sz w:val="24"/>
          <w:szCs w:val="24"/>
          <w:rPrChange w:id="182" w:author="FATEC" w:date="2018-08-21T21:35:00Z">
            <w:rPr>
              <w:rFonts w:eastAsia="Arial"/>
            </w:rPr>
          </w:rPrChange>
        </w:rPr>
        <w:t>*</w:t>
      </w:r>
      <w:r w:rsidR="00973A2D" w:rsidRPr="00F5638E">
        <w:rPr>
          <w:rFonts w:ascii="Arial" w:eastAsia="Arial" w:hAnsi="Arial" w:cs="Arial"/>
          <w:sz w:val="24"/>
          <w:szCs w:val="24"/>
          <w:rPrChange w:id="183" w:author="FATEC" w:date="2018-08-21T21:35:00Z">
            <w:rPr>
              <w:rFonts w:eastAsia="Arial"/>
            </w:rPr>
          </w:rPrChange>
        </w:rPr>
        <w:t xml:space="preserve"> e</w:t>
      </w:r>
      <w:r w:rsidR="008C07A2" w:rsidRPr="00F5638E">
        <w:rPr>
          <w:rFonts w:ascii="Arial" w:eastAsia="Arial" w:hAnsi="Arial" w:cs="Arial"/>
          <w:sz w:val="24"/>
          <w:szCs w:val="24"/>
          <w:rPrChange w:id="184" w:author="FATEC" w:date="2018-08-21T21:35:00Z">
            <w:rPr>
              <w:rFonts w:eastAsia="Arial"/>
            </w:rPr>
          </w:rPrChange>
        </w:rPr>
        <w:t xml:space="preserve"> data da </w:t>
      </w:r>
      <w:r w:rsidR="00973A2D" w:rsidRPr="00F5638E">
        <w:rPr>
          <w:rFonts w:ascii="Arial" w:eastAsia="Arial" w:hAnsi="Arial" w:cs="Arial"/>
          <w:sz w:val="24"/>
          <w:szCs w:val="24"/>
          <w:rPrChange w:id="185" w:author="FATEC" w:date="2018-08-21T21:35:00Z">
            <w:rPr>
              <w:rFonts w:eastAsia="Arial"/>
            </w:rPr>
          </w:rPrChange>
        </w:rPr>
        <w:t>última</w:t>
      </w:r>
      <w:r w:rsidR="008C07A2" w:rsidRPr="00F5638E">
        <w:rPr>
          <w:rFonts w:ascii="Arial" w:eastAsia="Arial" w:hAnsi="Arial" w:cs="Arial"/>
          <w:sz w:val="24"/>
          <w:szCs w:val="24"/>
          <w:rPrChange w:id="186" w:author="FATEC" w:date="2018-08-21T21:35:00Z">
            <w:rPr>
              <w:rFonts w:eastAsia="Arial"/>
            </w:rPr>
          </w:rPrChange>
        </w:rPr>
        <w:t xml:space="preserve"> venda do produto</w:t>
      </w:r>
      <w:r w:rsidR="00EF352B" w:rsidRPr="00F5638E">
        <w:rPr>
          <w:rFonts w:ascii="Arial" w:eastAsia="Arial" w:hAnsi="Arial" w:cs="Arial"/>
          <w:sz w:val="24"/>
          <w:szCs w:val="24"/>
          <w:rPrChange w:id="187" w:author="FATEC" w:date="2018-08-21T21:35:00Z">
            <w:rPr>
              <w:rFonts w:eastAsia="Arial"/>
            </w:rPr>
          </w:rPrChange>
        </w:rPr>
        <w:t>*</w:t>
      </w:r>
      <w:r w:rsidR="008C07A2" w:rsidRPr="00F5638E">
        <w:rPr>
          <w:rFonts w:ascii="Arial" w:eastAsia="Arial" w:hAnsi="Arial" w:cs="Arial"/>
          <w:sz w:val="24"/>
          <w:szCs w:val="24"/>
          <w:rPrChange w:id="188" w:author="FATEC" w:date="2018-08-21T21:35:00Z">
            <w:rPr>
              <w:rFonts w:eastAsia="Arial"/>
            </w:rPr>
          </w:rPrChange>
        </w:rPr>
        <w:t>.</w:t>
      </w:r>
      <w:r w:rsidR="003F4626" w:rsidRPr="00F5638E">
        <w:rPr>
          <w:rFonts w:ascii="Arial" w:eastAsia="Arial" w:hAnsi="Arial" w:cs="Arial"/>
          <w:sz w:val="24"/>
          <w:szCs w:val="24"/>
          <w:rPrChange w:id="189" w:author="FATEC" w:date="2018-08-21T21:35:00Z">
            <w:rPr>
              <w:rFonts w:eastAsia="Arial"/>
            </w:rPr>
          </w:rPrChange>
        </w:rPr>
        <w:t xml:space="preserve"> O relatório poderá ser gerado também a partir de um filtro de busca, </w:t>
      </w:r>
      <w:bookmarkEnd w:id="169"/>
      <w:r w:rsidR="00EF352B" w:rsidRPr="00F5638E">
        <w:rPr>
          <w:rFonts w:ascii="Arial" w:eastAsia="Arial" w:hAnsi="Arial" w:cs="Arial"/>
          <w:sz w:val="24"/>
          <w:szCs w:val="24"/>
          <w:rPrChange w:id="190" w:author="FATEC" w:date="2018-08-21T21:35:00Z">
            <w:rPr>
              <w:rFonts w:eastAsia="Arial"/>
            </w:rPr>
          </w:rPrChange>
        </w:rPr>
        <w:t>por um dado específico, como nome do produto ou nome do ven</w:t>
      </w:r>
      <w:bookmarkStart w:id="191" w:name="_GoBack"/>
      <w:bookmarkEnd w:id="191"/>
      <w:r w:rsidR="00EF352B" w:rsidRPr="00F5638E">
        <w:rPr>
          <w:rFonts w:ascii="Arial" w:eastAsia="Arial" w:hAnsi="Arial" w:cs="Arial"/>
          <w:sz w:val="24"/>
          <w:szCs w:val="24"/>
          <w:rPrChange w:id="192" w:author="FATEC" w:date="2018-08-21T21:35:00Z">
            <w:rPr>
              <w:rFonts w:eastAsia="Arial"/>
            </w:rPr>
          </w:rPrChange>
        </w:rPr>
        <w:t>dedor (em caso de relatório por vendedor)</w:t>
      </w:r>
      <w:ins w:id="193" w:author="FATEC" w:date="2018-08-21T21:36:00Z">
        <w:r w:rsidR="00F5638E">
          <w:rPr>
            <w:rFonts w:ascii="Arial" w:eastAsia="Arial" w:hAnsi="Arial" w:cs="Arial"/>
            <w:sz w:val="24"/>
            <w:szCs w:val="24"/>
          </w:rPr>
          <w:t>.</w:t>
        </w:r>
      </w:ins>
    </w:p>
    <w:p w14:paraId="48962992" w14:textId="2EE942CB" w:rsidR="00F5638E" w:rsidRPr="00F5638E" w:rsidDel="00F5638E" w:rsidRDefault="00EF352B" w:rsidP="00F5638E">
      <w:pPr>
        <w:pStyle w:val="PargrafodaLista"/>
        <w:spacing w:line="360" w:lineRule="auto"/>
        <w:ind w:left="1495" w:hanging="786"/>
        <w:jc w:val="both"/>
        <w:rPr>
          <w:del w:id="194" w:author="FATEC" w:date="2018-08-21T21:36:00Z"/>
          <w:rFonts w:ascii="Arial" w:eastAsia="Arial" w:hAnsi="Arial" w:cs="Arial"/>
          <w:sz w:val="24"/>
          <w:szCs w:val="24"/>
          <w:rPrChange w:id="195" w:author="FATEC" w:date="2018-08-21T21:36:00Z">
            <w:rPr>
              <w:del w:id="196" w:author="FATEC" w:date="2018-08-21T21:36:00Z"/>
              <w:rFonts w:eastAsia="Arial"/>
            </w:rPr>
          </w:rPrChange>
        </w:rPr>
        <w:pPrChange w:id="197" w:author="FATEC" w:date="2018-08-21T21:37:00Z">
          <w:pPr>
            <w:pStyle w:val="PargrafodaLista"/>
            <w:numPr>
              <w:ilvl w:val="1"/>
              <w:numId w:val="36"/>
            </w:numPr>
            <w:spacing w:line="360" w:lineRule="auto"/>
            <w:ind w:left="1418" w:hanging="709"/>
            <w:jc w:val="both"/>
          </w:pPr>
        </w:pPrChange>
      </w:pPr>
      <w:del w:id="198" w:author="FATEC" w:date="2018-08-21T21:36:00Z">
        <w:r w:rsidRPr="00F5638E" w:rsidDel="00F5638E">
          <w:rPr>
            <w:rFonts w:ascii="Arial" w:eastAsia="Arial" w:hAnsi="Arial" w:cs="Arial"/>
            <w:sz w:val="24"/>
            <w:szCs w:val="24"/>
            <w:rPrChange w:id="199" w:author="FATEC" w:date="2018-08-21T21:36:00Z">
              <w:rPr>
                <w:rFonts w:eastAsia="Arial"/>
              </w:rPr>
            </w:rPrChange>
          </w:rPr>
          <w:delText>.</w:delText>
        </w:r>
      </w:del>
    </w:p>
    <w:p w14:paraId="36055C84" w14:textId="45B426A2" w:rsidR="00351916" w:rsidRPr="00F5638E" w:rsidRDefault="00916C2D" w:rsidP="00F5638E">
      <w:pPr>
        <w:pStyle w:val="PargrafodaLista"/>
        <w:numPr>
          <w:ilvl w:val="1"/>
          <w:numId w:val="6"/>
        </w:numPr>
        <w:spacing w:line="360" w:lineRule="auto"/>
        <w:ind w:hanging="786"/>
        <w:jc w:val="both"/>
        <w:rPr>
          <w:rFonts w:ascii="Arial" w:eastAsia="Arial" w:hAnsi="Arial" w:cs="Arial"/>
          <w:sz w:val="24"/>
          <w:szCs w:val="24"/>
          <w:rPrChange w:id="200" w:author="FATEC" w:date="2018-08-21T21:35:00Z">
            <w:rPr>
              <w:rFonts w:eastAsia="Arial"/>
            </w:rPr>
          </w:rPrChange>
        </w:rPr>
        <w:pPrChange w:id="201" w:author="FATEC" w:date="2018-08-21T21:37:00Z">
          <w:pPr>
            <w:pStyle w:val="PargrafodaLista"/>
            <w:numPr>
              <w:ilvl w:val="1"/>
              <w:numId w:val="6"/>
            </w:numPr>
            <w:spacing w:line="360" w:lineRule="auto"/>
            <w:ind w:left="1418" w:hanging="709"/>
            <w:jc w:val="both"/>
          </w:pPr>
        </w:pPrChange>
      </w:pPr>
      <w:r w:rsidRPr="00F5638E">
        <w:rPr>
          <w:rFonts w:ascii="Arial" w:eastAsia="Arial" w:hAnsi="Arial" w:cs="Arial"/>
          <w:sz w:val="24"/>
          <w:szCs w:val="24"/>
          <w:rPrChange w:id="202" w:author="FATEC" w:date="2018-08-21T21:35:00Z">
            <w:rPr>
              <w:rFonts w:eastAsia="Arial"/>
            </w:rPr>
          </w:rPrChange>
        </w:rPr>
        <w:t>O sistema deve permitir imprimir o relatório, após gerado.</w:t>
      </w:r>
    </w:p>
    <w:p w14:paraId="06BB02A2" w14:textId="77777777" w:rsidR="00CF2BC8" w:rsidRPr="00492150" w:rsidRDefault="00CF2BC8" w:rsidP="00642A30">
      <w:pPr>
        <w:pStyle w:val="PargrafodaLista"/>
        <w:ind w:left="360"/>
        <w:rPr>
          <w:rFonts w:ascii="Arial" w:hAnsi="Arial" w:cs="Arial"/>
          <w:szCs w:val="28"/>
        </w:rPr>
      </w:pPr>
    </w:p>
    <w:p w14:paraId="4F60A9B0" w14:textId="77777777" w:rsidR="00C55374" w:rsidRPr="00492150" w:rsidRDefault="00422EA9" w:rsidP="00726984">
      <w:pPr>
        <w:pStyle w:val="Ttulo2"/>
      </w:pPr>
      <w:bookmarkStart w:id="203" w:name="_Toc493382551"/>
      <w:bookmarkStart w:id="204" w:name="_Toc516499192"/>
      <w:r w:rsidRPr="00492150">
        <w:t>REQUISITOS NÃO-FUNCIONAIS</w:t>
      </w:r>
      <w:bookmarkEnd w:id="203"/>
      <w:bookmarkEnd w:id="204"/>
    </w:p>
    <w:p w14:paraId="4A5A9E8D" w14:textId="77777777" w:rsidR="002D5408" w:rsidRPr="00492150" w:rsidRDefault="002D5408" w:rsidP="002D5408">
      <w:pPr>
        <w:spacing w:after="0" w:line="360" w:lineRule="auto"/>
        <w:ind w:firstLine="709"/>
        <w:rPr>
          <w:rFonts w:ascii="Arial" w:hAnsi="Arial" w:cs="Arial"/>
          <w:szCs w:val="28"/>
        </w:rPr>
      </w:pPr>
    </w:p>
    <w:p w14:paraId="11816A5B" w14:textId="77777777" w:rsidR="002D5408" w:rsidRPr="00BC1C65" w:rsidRDefault="002D5408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Observações:</w:t>
      </w:r>
    </w:p>
    <w:p w14:paraId="2CD9E473" w14:textId="77777777" w:rsidR="002D5408" w:rsidRPr="00BC1C65" w:rsidRDefault="002D5408" w:rsidP="00BC1C65">
      <w:pPr>
        <w:pStyle w:val="PargrafodaLista"/>
        <w:numPr>
          <w:ilvl w:val="0"/>
          <w:numId w:val="4"/>
        </w:numPr>
        <w:spacing w:after="0" w:line="360" w:lineRule="auto"/>
        <w:ind w:left="0" w:firstLine="851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Requisitos não-funcionais sujeitos a alterações até a conclusão do projeto.</w:t>
      </w:r>
    </w:p>
    <w:p w14:paraId="3E1DDCE1" w14:textId="77777777" w:rsidR="002D5408" w:rsidRPr="00492150" w:rsidRDefault="002D5408" w:rsidP="001847B1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1AAF7A0F" w14:textId="77777777" w:rsidR="00ED16D8" w:rsidRPr="00F91577" w:rsidRDefault="00ED16D8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05" w:author="martins souza" w:date="2018-08-21T23:05:00Z">
            <w:rPr/>
          </w:rPrChange>
        </w:rPr>
      </w:pPr>
      <w:bookmarkStart w:id="206" w:name="_Toc493382552"/>
      <w:bookmarkStart w:id="207" w:name="_Toc516499193"/>
      <w:r w:rsidRPr="00BC1C65">
        <w:rPr>
          <w:color w:val="auto"/>
        </w:rPr>
        <w:t xml:space="preserve">RNF01 </w:t>
      </w:r>
      <w:r w:rsidR="0014190B" w:rsidRPr="5F7C689C">
        <w:rPr>
          <w:rFonts w:eastAsia="Arial" w:cs="Arial"/>
          <w:color w:val="auto"/>
        </w:rPr>
        <w:t>–</w:t>
      </w:r>
      <w:r w:rsidRPr="5F7C689C">
        <w:rPr>
          <w:rFonts w:eastAsia="Arial" w:cs="Arial"/>
          <w:color w:val="auto"/>
        </w:rPr>
        <w:t xml:space="preserve"> </w:t>
      </w:r>
      <w:r w:rsidR="00E53766" w:rsidRPr="00BC1C65">
        <w:rPr>
          <w:color w:val="auto"/>
        </w:rPr>
        <w:t>DESEMPENHO</w:t>
      </w:r>
      <w:bookmarkEnd w:id="206"/>
      <w:bookmarkEnd w:id="207"/>
    </w:p>
    <w:p w14:paraId="58EA4E84" w14:textId="77777777" w:rsidR="004427D0" w:rsidRPr="00492150" w:rsidRDefault="004427D0" w:rsidP="00E53766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2FD2F938" w14:textId="77777777" w:rsidR="0014190B" w:rsidRPr="00BC1C65" w:rsidRDefault="0014190B" w:rsidP="00BC1C65">
      <w:pPr>
        <w:pStyle w:val="PargrafodaLista"/>
        <w:numPr>
          <w:ilvl w:val="0"/>
          <w:numId w:val="7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Ao registrar um item sendo vendido, a descrição e preço devem aparecer em, no máximo, 2 segundos</w:t>
      </w:r>
    </w:p>
    <w:p w14:paraId="4BAF95F6" w14:textId="77777777" w:rsidR="00E53766" w:rsidRPr="00BC1C65" w:rsidRDefault="00DA466C" w:rsidP="00BC1C65">
      <w:pPr>
        <w:pStyle w:val="PargrafodaLista"/>
        <w:numPr>
          <w:ilvl w:val="0"/>
          <w:numId w:val="7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</w:t>
      </w:r>
      <w:r w:rsidR="00E53766" w:rsidRPr="00BC1C65">
        <w:rPr>
          <w:rFonts w:ascii="Arial" w:eastAsia="Arial" w:hAnsi="Arial" w:cs="Arial"/>
          <w:sz w:val="24"/>
          <w:szCs w:val="24"/>
        </w:rPr>
        <w:t xml:space="preserve"> sistema deverá prover recursos para processamento paralelo (multithreading) que possibilite processar lotes de faturas de forma paralela, compactando o tempo de execução da rotina diária.</w:t>
      </w:r>
    </w:p>
    <w:p w14:paraId="2A18D62F" w14:textId="77777777" w:rsidR="00E53766" w:rsidRPr="00BC1C65" w:rsidRDefault="00E53766" w:rsidP="00BC1C65">
      <w:pPr>
        <w:pStyle w:val="PargrafodaLista"/>
        <w:numPr>
          <w:ilvl w:val="0"/>
          <w:numId w:val="7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A média diária de faturas a serem processadas é 80.000. </w:t>
      </w:r>
      <w:r w:rsidR="00DA466C" w:rsidRPr="00BC1C65">
        <w:rPr>
          <w:rFonts w:ascii="Arial" w:eastAsia="Arial" w:hAnsi="Arial" w:cs="Arial"/>
          <w:sz w:val="24"/>
          <w:szCs w:val="24"/>
        </w:rPr>
        <w:t>Cada lote tem</w:t>
      </w:r>
      <w:r w:rsidRPr="00BC1C65">
        <w:rPr>
          <w:rFonts w:ascii="Arial" w:eastAsia="Arial" w:hAnsi="Arial" w:cs="Arial"/>
          <w:sz w:val="24"/>
          <w:szCs w:val="24"/>
        </w:rPr>
        <w:t xml:space="preserve"> 500 faturas, totalizando 160 lotes. A janela de produção disponível para o processamento de todos os lotes é de 4h.</w:t>
      </w:r>
    </w:p>
    <w:p w14:paraId="15DD9E6C" w14:textId="77777777" w:rsidR="00DA466C" w:rsidRPr="00492150" w:rsidRDefault="00DA466C" w:rsidP="00DA466C">
      <w:pPr>
        <w:spacing w:after="0" w:line="360" w:lineRule="auto"/>
        <w:rPr>
          <w:rFonts w:ascii="Arial" w:hAnsi="Arial" w:cs="Arial"/>
          <w:szCs w:val="24"/>
        </w:rPr>
      </w:pPr>
    </w:p>
    <w:p w14:paraId="72134470" w14:textId="77777777" w:rsidR="00E53766" w:rsidRPr="00F91577" w:rsidRDefault="00E53766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08" w:author="martins souza" w:date="2018-08-21T23:05:00Z">
            <w:rPr/>
          </w:rPrChange>
        </w:rPr>
      </w:pPr>
      <w:bookmarkStart w:id="209" w:name="_Toc493382553"/>
      <w:bookmarkStart w:id="210" w:name="_Toc516499194"/>
      <w:r w:rsidRPr="00BC1C65">
        <w:rPr>
          <w:color w:val="auto"/>
        </w:rPr>
        <w:lastRenderedPageBreak/>
        <w:t xml:space="preserve">RNF02 </w:t>
      </w:r>
      <w:r w:rsidR="004427D0" w:rsidRPr="5F7C689C">
        <w:rPr>
          <w:rFonts w:eastAsia="Arial" w:cs="Arial"/>
          <w:color w:val="auto"/>
        </w:rPr>
        <w:t>–</w:t>
      </w:r>
      <w:r w:rsidRPr="00BC1C65">
        <w:rPr>
          <w:color w:val="auto"/>
        </w:rPr>
        <w:t xml:space="preserve"> DISPONIBILIDADE</w:t>
      </w:r>
      <w:bookmarkEnd w:id="209"/>
      <w:bookmarkEnd w:id="210"/>
    </w:p>
    <w:p w14:paraId="68356729" w14:textId="77777777" w:rsidR="004427D0" w:rsidRPr="00492150" w:rsidRDefault="004427D0" w:rsidP="00E53766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63C36E14" w14:textId="77777777" w:rsidR="00E53766" w:rsidRPr="00BC1C65" w:rsidRDefault="00E53766" w:rsidP="00BC1C65">
      <w:pPr>
        <w:pStyle w:val="PargrafodaLista"/>
        <w:numPr>
          <w:ilvl w:val="0"/>
          <w:numId w:val="8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Todos os registros de clientes cadastrados no sistema poderão ser mantidos (alterados/consultados/excluídos) com o sistema off-line e novos registros de clientes (inclusão) poderão ser incluídos também com o sistema off-line. Todos os relatórios do módulo de informações cadastrais também precisarão rodar off-line.</w:t>
      </w:r>
    </w:p>
    <w:p w14:paraId="5B62DB77" w14:textId="77777777" w:rsidR="00E53766" w:rsidRPr="00BC1C65" w:rsidRDefault="00E53766" w:rsidP="00BC1C65">
      <w:pPr>
        <w:pStyle w:val="PargrafodaLista"/>
        <w:numPr>
          <w:ilvl w:val="0"/>
          <w:numId w:val="8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deverá ainda ser preparado para fazer sincronização dos dados incluídos/alterados/excluídos quando no uso do banco de dados local (sistema off-line), e na sincronização de “volta” (banco local para banco no servidor), verificar se mais de um usuário manteve um mesmo registro, e realizar merge para que não haja defasagem/perda de dados.</w:t>
      </w:r>
    </w:p>
    <w:p w14:paraId="7A8A5B23" w14:textId="77777777" w:rsidR="00135B62" w:rsidRPr="00492150" w:rsidRDefault="00135B62" w:rsidP="00DA466C">
      <w:pPr>
        <w:spacing w:after="0" w:line="360" w:lineRule="auto"/>
        <w:rPr>
          <w:rFonts w:ascii="Arial" w:hAnsi="Arial" w:cs="Arial"/>
          <w:szCs w:val="24"/>
        </w:rPr>
      </w:pPr>
    </w:p>
    <w:p w14:paraId="28D75809" w14:textId="77777777" w:rsidR="00E53766" w:rsidRPr="00F91577" w:rsidRDefault="00E53766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11" w:author="martins souza" w:date="2018-08-21T23:05:00Z">
            <w:rPr/>
          </w:rPrChange>
        </w:rPr>
      </w:pPr>
      <w:bookmarkStart w:id="212" w:name="_Toc493382554"/>
      <w:bookmarkStart w:id="213" w:name="_Toc516499195"/>
      <w:r w:rsidRPr="00BC1C65">
        <w:rPr>
          <w:color w:val="auto"/>
        </w:rPr>
        <w:t xml:space="preserve">RNF03 </w:t>
      </w:r>
      <w:r w:rsidR="004427D0" w:rsidRPr="5F7C689C">
        <w:rPr>
          <w:rFonts w:eastAsia="Arial" w:cs="Arial"/>
          <w:color w:val="auto"/>
        </w:rPr>
        <w:t>–</w:t>
      </w:r>
      <w:r w:rsidRPr="00BC1C65">
        <w:rPr>
          <w:color w:val="auto"/>
        </w:rPr>
        <w:t xml:space="preserve"> SEGURANÇA</w:t>
      </w:r>
      <w:bookmarkEnd w:id="212"/>
      <w:bookmarkEnd w:id="213"/>
    </w:p>
    <w:p w14:paraId="685910BB" w14:textId="77777777" w:rsidR="000F66A9" w:rsidRPr="00492150" w:rsidRDefault="000F66A9" w:rsidP="000F66A9">
      <w:pPr>
        <w:rPr>
          <w:rFonts w:ascii="Arial" w:hAnsi="Arial" w:cs="Arial"/>
        </w:rPr>
      </w:pPr>
    </w:p>
    <w:p w14:paraId="3BE3D05E" w14:textId="77777777" w:rsidR="002A3DE7" w:rsidRPr="00BC1C65" w:rsidRDefault="002A3DE7" w:rsidP="00BC1C65">
      <w:pPr>
        <w:pStyle w:val="PargrafodaLista"/>
        <w:numPr>
          <w:ilvl w:val="0"/>
          <w:numId w:val="9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detectar fraude no cartão do cliente</w:t>
      </w:r>
    </w:p>
    <w:p w14:paraId="2DBD7859" w14:textId="77777777" w:rsidR="004F7E39" w:rsidRPr="00BC1C65" w:rsidRDefault="004F7E39" w:rsidP="00BC1C65">
      <w:pPr>
        <w:pStyle w:val="PargrafodaLista"/>
        <w:numPr>
          <w:ilvl w:val="0"/>
          <w:numId w:val="9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Dever ser feito um backup dos dados do sistema cada 24 horas e as cópias de backup devem ser guardadas num local seguro que não seja no mesmo </w:t>
      </w:r>
      <w:r w:rsidR="00555E1A" w:rsidRPr="00BC1C65">
        <w:rPr>
          <w:rFonts w:ascii="Arial" w:eastAsia="Arial" w:hAnsi="Arial" w:cs="Arial"/>
          <w:sz w:val="24"/>
          <w:szCs w:val="24"/>
        </w:rPr>
        <w:t>local</w:t>
      </w:r>
      <w:r w:rsidRPr="00BC1C65">
        <w:rPr>
          <w:rFonts w:ascii="Arial" w:eastAsia="Arial" w:hAnsi="Arial" w:cs="Arial"/>
          <w:sz w:val="24"/>
          <w:szCs w:val="24"/>
        </w:rPr>
        <w:t xml:space="preserve"> onde se encontra o sistema.</w:t>
      </w:r>
    </w:p>
    <w:p w14:paraId="58BEABC6" w14:textId="77777777" w:rsidR="00E53766" w:rsidRPr="00BC1C65" w:rsidRDefault="00E53766" w:rsidP="00BC1C65">
      <w:pPr>
        <w:pStyle w:val="PargrafodaLista"/>
        <w:numPr>
          <w:ilvl w:val="0"/>
          <w:numId w:val="9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Todas as APIs do sistema expostas como webservices poderão ser acessadas por sistemas externos de clientes, fornecedores e parceiros. Este acesso precisa ser seguro, com autenticação em nível do servidor e em nível da aplicação.</w:t>
      </w:r>
    </w:p>
    <w:p w14:paraId="25D0A2AC" w14:textId="77777777" w:rsidR="00E53766" w:rsidRPr="00BC1C65" w:rsidRDefault="00E53766" w:rsidP="00BC1C65">
      <w:pPr>
        <w:pStyle w:val="PargrafodaLista"/>
        <w:numPr>
          <w:ilvl w:val="0"/>
          <w:numId w:val="9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 não poderá permitir cache de senha, salvamento de senha ou qualquer outro recurso do tipo. A cada novo acesso, a autenticação deverá </w:t>
      </w:r>
      <w:r w:rsidR="00080DC4" w:rsidRPr="00BC1C65">
        <w:rPr>
          <w:rFonts w:ascii="Arial" w:eastAsia="Arial" w:hAnsi="Arial" w:cs="Arial"/>
          <w:sz w:val="24"/>
          <w:szCs w:val="24"/>
        </w:rPr>
        <w:t>ser</w:t>
      </w:r>
      <w:r w:rsidRPr="00BC1C65">
        <w:rPr>
          <w:rFonts w:ascii="Arial" w:eastAsia="Arial" w:hAnsi="Arial" w:cs="Arial"/>
          <w:sz w:val="24"/>
          <w:szCs w:val="24"/>
        </w:rPr>
        <w:t xml:space="preserve"> realizada novamente, de maneira integral.</w:t>
      </w:r>
    </w:p>
    <w:p w14:paraId="4FFD6EDC" w14:textId="77777777" w:rsidR="00E53766" w:rsidRPr="00BC1C65" w:rsidRDefault="00E53766" w:rsidP="00BC1C65">
      <w:pPr>
        <w:pStyle w:val="PargrafodaLista"/>
        <w:numPr>
          <w:ilvl w:val="0"/>
          <w:numId w:val="9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Deverá haver uma política de segurança que assegure que, a cada mês, a senha de cada um dos usuários citados expire e precise ser renovada, e que tenha critérios de complexidade alta de senhas (vide o documento da área de infraestrutura da empresa que tenha detalhes sobre os níveis de complexidade exigidos para cadastro de senhas); tudo isso deve ser considerado no tratamento de exceções no contexto deste requisito.</w:t>
      </w:r>
    </w:p>
    <w:p w14:paraId="4892C79C" w14:textId="77777777" w:rsidR="00064889" w:rsidRPr="00BC1C65" w:rsidRDefault="00064889" w:rsidP="00BC1C65">
      <w:pPr>
        <w:pStyle w:val="PargrafodaLista"/>
        <w:numPr>
          <w:ilvl w:val="0"/>
          <w:numId w:val="9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lastRenderedPageBreak/>
        <w:t>O sistema deve garantir que os dados estão protegidos de acessos não autorizados.</w:t>
      </w:r>
    </w:p>
    <w:p w14:paraId="420095C5" w14:textId="77777777" w:rsidR="00EC4067" w:rsidRPr="00BC1C65" w:rsidRDefault="00EC4067" w:rsidP="00BC1C65">
      <w:pPr>
        <w:pStyle w:val="PargrafodaLista"/>
        <w:numPr>
          <w:ilvl w:val="0"/>
          <w:numId w:val="9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Todas comunicações externas entre </w:t>
      </w:r>
      <w:r w:rsidR="00B022FE" w:rsidRPr="00BC1C65">
        <w:rPr>
          <w:rFonts w:ascii="Arial" w:eastAsia="Arial" w:hAnsi="Arial" w:cs="Arial"/>
          <w:sz w:val="24"/>
          <w:szCs w:val="24"/>
        </w:rPr>
        <w:t>os servidores</w:t>
      </w:r>
      <w:r w:rsidRPr="00BC1C65">
        <w:rPr>
          <w:rFonts w:ascii="Arial" w:eastAsia="Arial" w:hAnsi="Arial" w:cs="Arial"/>
          <w:sz w:val="24"/>
          <w:szCs w:val="24"/>
        </w:rPr>
        <w:t xml:space="preserve"> do sistema e os clientes devem ser encriptadas.</w:t>
      </w:r>
    </w:p>
    <w:p w14:paraId="2B7E8833" w14:textId="77777777" w:rsidR="00DA466C" w:rsidRPr="00EE3045" w:rsidRDefault="00DA466C" w:rsidP="00EE3045">
      <w:pPr>
        <w:pStyle w:val="PargrafodaLista"/>
        <w:ind w:left="1418" w:hanging="567"/>
        <w:jc w:val="both"/>
        <w:rPr>
          <w:rFonts w:ascii="Arial" w:hAnsi="Arial" w:cs="Arial"/>
          <w:sz w:val="24"/>
          <w:szCs w:val="24"/>
        </w:rPr>
      </w:pPr>
    </w:p>
    <w:p w14:paraId="303BDA01" w14:textId="77777777" w:rsidR="00E53766" w:rsidRPr="00F91577" w:rsidRDefault="00E53766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14" w:author="martins souza" w:date="2018-08-21T23:05:00Z">
            <w:rPr/>
          </w:rPrChange>
        </w:rPr>
      </w:pPr>
      <w:bookmarkStart w:id="215" w:name="_Toc493382555"/>
      <w:bookmarkStart w:id="216" w:name="_Toc516499196"/>
      <w:r w:rsidRPr="00BC1C65">
        <w:rPr>
          <w:color w:val="auto"/>
        </w:rPr>
        <w:t xml:space="preserve">RNF04 </w:t>
      </w:r>
      <w:r w:rsidR="004427D0" w:rsidRPr="5F7C689C">
        <w:rPr>
          <w:rFonts w:eastAsia="Arial" w:cs="Arial"/>
          <w:color w:val="auto"/>
        </w:rPr>
        <w:t>–</w:t>
      </w:r>
      <w:r w:rsidRPr="00BC1C65">
        <w:rPr>
          <w:color w:val="auto"/>
        </w:rPr>
        <w:t xml:space="preserve"> INTEROPERABILIDADE</w:t>
      </w:r>
      <w:bookmarkEnd w:id="215"/>
      <w:bookmarkEnd w:id="216"/>
    </w:p>
    <w:p w14:paraId="03272B2A" w14:textId="77777777" w:rsidR="004427D0" w:rsidRPr="00492150" w:rsidRDefault="004427D0" w:rsidP="00E53766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10AF92B9" w14:textId="77777777" w:rsidR="00E53766" w:rsidRPr="00BC1C65" w:rsidRDefault="00E53766" w:rsidP="00BC1C65">
      <w:pPr>
        <w:pStyle w:val="PargrafodaLista"/>
        <w:numPr>
          <w:ilvl w:val="0"/>
          <w:numId w:val="10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Deverá haver um recurso no sistema que permita avisar ao administrador do sistema, por e-mail e SMS (sempre ambos), quando a transmissão não for </w:t>
      </w:r>
      <w:r w:rsidR="00B022FE" w:rsidRPr="00BC1C65">
        <w:rPr>
          <w:rFonts w:ascii="Arial" w:eastAsia="Arial" w:hAnsi="Arial" w:cs="Arial"/>
          <w:sz w:val="24"/>
          <w:szCs w:val="24"/>
        </w:rPr>
        <w:t>bem-sucedida</w:t>
      </w:r>
      <w:r w:rsidRPr="00BC1C65">
        <w:rPr>
          <w:rFonts w:ascii="Arial" w:eastAsia="Arial" w:hAnsi="Arial" w:cs="Arial"/>
          <w:sz w:val="24"/>
          <w:szCs w:val="24"/>
        </w:rPr>
        <w:t xml:space="preserve">, detalhando qual a causa do insucesso. Este mesmo recurso deve permitir que, após intervenção humana (seja nos dados que </w:t>
      </w:r>
      <w:r w:rsidR="00B022FE" w:rsidRPr="00BC1C65">
        <w:rPr>
          <w:rFonts w:ascii="Arial" w:eastAsia="Arial" w:hAnsi="Arial" w:cs="Arial"/>
          <w:sz w:val="24"/>
          <w:szCs w:val="24"/>
        </w:rPr>
        <w:t>estão</w:t>
      </w:r>
      <w:r w:rsidRPr="00BC1C65">
        <w:rPr>
          <w:rFonts w:ascii="Arial" w:eastAsia="Arial" w:hAnsi="Arial" w:cs="Arial"/>
          <w:sz w:val="24"/>
          <w:szCs w:val="24"/>
        </w:rPr>
        <w:t xml:space="preserve"> </w:t>
      </w:r>
      <w:r w:rsidR="00B022FE" w:rsidRPr="00BC1C65">
        <w:rPr>
          <w:rFonts w:ascii="Arial" w:eastAsia="Arial" w:hAnsi="Arial" w:cs="Arial"/>
          <w:sz w:val="24"/>
          <w:szCs w:val="24"/>
        </w:rPr>
        <w:t>n</w:t>
      </w:r>
      <w:r w:rsidRPr="00BC1C65">
        <w:rPr>
          <w:rFonts w:ascii="Arial" w:eastAsia="Arial" w:hAnsi="Arial" w:cs="Arial"/>
          <w:sz w:val="24"/>
          <w:szCs w:val="24"/>
        </w:rPr>
        <w:t>o arquivo ou nas configurações do sistema), possa ser realizada a retransmissão dos arquivos.</w:t>
      </w:r>
    </w:p>
    <w:p w14:paraId="3A9C79FC" w14:textId="77777777" w:rsidR="00E53766" w:rsidRPr="00BC1C65" w:rsidRDefault="00E53766" w:rsidP="00BC1C65">
      <w:pPr>
        <w:pStyle w:val="PargrafodaLista"/>
        <w:numPr>
          <w:ilvl w:val="0"/>
          <w:numId w:val="10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Todo o processo de envio/reenvio do arquivo deverá ser logado. Os logs devem ser gravados em arquivo texto quando o envio for </w:t>
      </w:r>
      <w:r w:rsidR="00812A4D" w:rsidRPr="00BC1C65">
        <w:rPr>
          <w:rFonts w:ascii="Arial" w:eastAsia="Arial" w:hAnsi="Arial" w:cs="Arial"/>
          <w:sz w:val="24"/>
          <w:szCs w:val="24"/>
        </w:rPr>
        <w:t>bem-sucedido</w:t>
      </w:r>
      <w:r w:rsidRPr="00BC1C65">
        <w:rPr>
          <w:rFonts w:ascii="Arial" w:eastAsia="Arial" w:hAnsi="Arial" w:cs="Arial"/>
          <w:sz w:val="24"/>
          <w:szCs w:val="24"/>
        </w:rPr>
        <w:t xml:space="preserve">, e quando não for, em arquivo texto e no </w:t>
      </w:r>
      <w:r w:rsidRPr="5F7C689C">
        <w:rPr>
          <w:rFonts w:ascii="Arial" w:eastAsia="Arial" w:hAnsi="Arial" w:cs="Arial"/>
          <w:i/>
          <w:iCs/>
          <w:sz w:val="24"/>
          <w:szCs w:val="24"/>
        </w:rPr>
        <w:t>Event Viewer</w:t>
      </w:r>
      <w:r w:rsidRPr="00BC1C65">
        <w:rPr>
          <w:rFonts w:ascii="Arial" w:eastAsia="Arial" w:hAnsi="Arial" w:cs="Arial"/>
          <w:sz w:val="24"/>
          <w:szCs w:val="24"/>
        </w:rPr>
        <w:t xml:space="preserve"> do servidor de aplicações onde o sistema estará hospedado.</w:t>
      </w:r>
    </w:p>
    <w:p w14:paraId="20007A90" w14:textId="77777777" w:rsidR="00E53766" w:rsidRPr="00F91577" w:rsidRDefault="00E53766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17" w:author="martins souza" w:date="2018-08-21T23:05:00Z">
            <w:rPr/>
          </w:rPrChange>
        </w:rPr>
      </w:pPr>
      <w:bookmarkStart w:id="218" w:name="_Toc493382556"/>
      <w:bookmarkStart w:id="219" w:name="_Toc516499197"/>
      <w:r w:rsidRPr="00BC1C65">
        <w:rPr>
          <w:color w:val="auto"/>
        </w:rPr>
        <w:t xml:space="preserve">RNF05 </w:t>
      </w:r>
      <w:r w:rsidR="00DA466C" w:rsidRPr="5F7C689C">
        <w:rPr>
          <w:rFonts w:eastAsia="Arial" w:cs="Arial"/>
          <w:color w:val="auto"/>
        </w:rPr>
        <w:t>–</w:t>
      </w:r>
      <w:r w:rsidRPr="00BC1C65">
        <w:rPr>
          <w:color w:val="auto"/>
        </w:rPr>
        <w:t xml:space="preserve"> USABILIDADE</w:t>
      </w:r>
      <w:bookmarkEnd w:id="218"/>
      <w:bookmarkEnd w:id="219"/>
    </w:p>
    <w:p w14:paraId="4D6A9AC3" w14:textId="77777777" w:rsidR="00CD09E7" w:rsidRPr="00492150" w:rsidRDefault="00CD09E7" w:rsidP="00CD09E7">
      <w:pPr>
        <w:rPr>
          <w:rFonts w:ascii="Arial" w:hAnsi="Arial" w:cs="Arial"/>
        </w:rPr>
      </w:pPr>
    </w:p>
    <w:p w14:paraId="0DC00A60" w14:textId="77777777" w:rsidR="00E53766" w:rsidRPr="00BC1C65" w:rsidRDefault="00E53766" w:rsidP="00BC1C65">
      <w:pPr>
        <w:pStyle w:val="PargrafodaLista"/>
        <w:numPr>
          <w:ilvl w:val="0"/>
          <w:numId w:val="11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A interface do sistema deverá se comporta adequadamente independente </w:t>
      </w:r>
      <w:r w:rsidR="0024558C" w:rsidRPr="00BC1C65">
        <w:rPr>
          <w:rFonts w:ascii="Arial" w:eastAsia="Arial" w:hAnsi="Arial" w:cs="Arial"/>
          <w:sz w:val="24"/>
          <w:szCs w:val="24"/>
        </w:rPr>
        <w:t>do front</w:t>
      </w:r>
      <w:r w:rsidRPr="00BC1C65">
        <w:rPr>
          <w:rFonts w:ascii="Arial" w:eastAsia="Arial" w:hAnsi="Arial" w:cs="Arial"/>
          <w:sz w:val="24"/>
          <w:szCs w:val="24"/>
        </w:rPr>
        <w:t>-end que será utilizado para acesso – Browser, Smartphone ou Tablet.</w:t>
      </w:r>
    </w:p>
    <w:p w14:paraId="1B5ACF0E" w14:textId="77777777" w:rsidR="00061E76" w:rsidRPr="00492150" w:rsidRDefault="00061E76" w:rsidP="00DA466C">
      <w:pPr>
        <w:pStyle w:val="PargrafodaLista"/>
        <w:spacing w:after="0" w:line="360" w:lineRule="auto"/>
        <w:ind w:left="709"/>
        <w:rPr>
          <w:rFonts w:ascii="Arial" w:hAnsi="Arial" w:cs="Arial"/>
          <w:szCs w:val="24"/>
        </w:rPr>
      </w:pPr>
    </w:p>
    <w:p w14:paraId="05C61F2F" w14:textId="77777777" w:rsidR="00E53766" w:rsidRPr="00F91577" w:rsidRDefault="00E53766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20" w:author="martins souza" w:date="2018-08-21T23:05:00Z">
            <w:rPr/>
          </w:rPrChange>
        </w:rPr>
      </w:pPr>
      <w:bookmarkStart w:id="221" w:name="_Toc493382557"/>
      <w:bookmarkStart w:id="222" w:name="_Toc516499198"/>
      <w:r w:rsidRPr="00BC1C65">
        <w:rPr>
          <w:color w:val="auto"/>
        </w:rPr>
        <w:t>RNF06 - COMPATIBILIDADE</w:t>
      </w:r>
      <w:bookmarkEnd w:id="221"/>
      <w:bookmarkEnd w:id="222"/>
    </w:p>
    <w:p w14:paraId="1CA71269" w14:textId="77777777" w:rsidR="00E53766" w:rsidRPr="00492150" w:rsidRDefault="00E53766" w:rsidP="00E53766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507A12CC" w14:textId="77777777" w:rsidR="00E53766" w:rsidRPr="00BC1C65" w:rsidRDefault="00E53766" w:rsidP="00BC1C65">
      <w:pPr>
        <w:pStyle w:val="PargrafodaLista"/>
        <w:numPr>
          <w:ilvl w:val="0"/>
          <w:numId w:val="28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Compatibilidade com sistemas operacionais Windows e Linux</w:t>
      </w:r>
    </w:p>
    <w:p w14:paraId="762FEEFA" w14:textId="77777777" w:rsidR="00E53766" w:rsidRPr="00BC1C65" w:rsidRDefault="00E53766" w:rsidP="00BC1C65">
      <w:pPr>
        <w:pStyle w:val="PargrafodaLista"/>
        <w:numPr>
          <w:ilvl w:val="0"/>
          <w:numId w:val="28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deverá reconhecer arquivos de versões antigas e transformar os arquivos para o novo formato automaticamente, após confirmação pelo usuário</w:t>
      </w:r>
    </w:p>
    <w:p w14:paraId="27EFE8FA" w14:textId="77777777" w:rsidR="00E53766" w:rsidRPr="00BC1C65" w:rsidRDefault="00E53766" w:rsidP="00BC1C65">
      <w:pPr>
        <w:pStyle w:val="PargrafodaLista"/>
        <w:numPr>
          <w:ilvl w:val="0"/>
          <w:numId w:val="28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Para ambos os sistemas operacionais Windows e Linux são aplicadas rigorosamente as atualizações dos fabricantes, sempre que são liberadas.</w:t>
      </w:r>
    </w:p>
    <w:p w14:paraId="39C997E9" w14:textId="77777777" w:rsidR="00E53766" w:rsidRPr="00BC1C65" w:rsidRDefault="00E53766" w:rsidP="00BC1C65">
      <w:pPr>
        <w:pStyle w:val="PargrafodaLista"/>
        <w:numPr>
          <w:ilvl w:val="0"/>
          <w:numId w:val="28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O sistema, por se tratar de um aplicativo desktop em arquitetura cliente/servidor, deverá rodar nos sistemas operacionais elencados neste </w:t>
      </w:r>
      <w:r w:rsidRPr="00BC1C65">
        <w:rPr>
          <w:rFonts w:ascii="Arial" w:eastAsia="Arial" w:hAnsi="Arial" w:cs="Arial"/>
          <w:sz w:val="24"/>
          <w:szCs w:val="24"/>
        </w:rPr>
        <w:lastRenderedPageBreak/>
        <w:t>requisito considerando as demais informações aqui descritas. O comportamento deve ser o mesmo, tanto no que se refere às funcionalidades quanto à instalação.</w:t>
      </w:r>
    </w:p>
    <w:p w14:paraId="05D59E5D" w14:textId="77777777" w:rsidR="00812A4D" w:rsidRPr="00BC1C65" w:rsidRDefault="00812A4D" w:rsidP="00BC1C65">
      <w:pPr>
        <w:pStyle w:val="PargrafodaLista"/>
        <w:numPr>
          <w:ilvl w:val="0"/>
          <w:numId w:val="28"/>
        </w:numPr>
        <w:spacing w:after="0" w:line="360" w:lineRule="auto"/>
        <w:ind w:hanging="578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Haverá garantia do fornecedor do sistema para que os releases do aplicativo mantenham retrocompatibilidade com os sistemas operacionais citados. Esta garantia vigorará enquanto o contrato de manutenção estiver vigente.</w:t>
      </w:r>
    </w:p>
    <w:p w14:paraId="6F290BA8" w14:textId="77777777" w:rsidR="00DA466C" w:rsidRPr="00492150" w:rsidRDefault="00DA466C" w:rsidP="00DA466C">
      <w:pPr>
        <w:pStyle w:val="PargrafodaLista"/>
        <w:spacing w:after="0" w:line="360" w:lineRule="auto"/>
        <w:ind w:left="709"/>
        <w:rPr>
          <w:rFonts w:ascii="Arial" w:hAnsi="Arial" w:cs="Arial"/>
          <w:szCs w:val="24"/>
        </w:rPr>
      </w:pPr>
    </w:p>
    <w:p w14:paraId="14B11CE0" w14:textId="77777777" w:rsidR="00E53766" w:rsidRPr="00F91577" w:rsidRDefault="00E53766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23" w:author="martins souza" w:date="2018-08-21T23:05:00Z">
            <w:rPr/>
          </w:rPrChange>
        </w:rPr>
      </w:pPr>
      <w:bookmarkStart w:id="224" w:name="_Toc493382558"/>
      <w:bookmarkStart w:id="225" w:name="_Toc516499199"/>
      <w:r w:rsidRPr="00BC1C65">
        <w:rPr>
          <w:color w:val="auto"/>
        </w:rPr>
        <w:t xml:space="preserve">RNF07 </w:t>
      </w:r>
      <w:r w:rsidR="004427D0" w:rsidRPr="5F7C689C">
        <w:rPr>
          <w:rFonts w:eastAsia="Arial" w:cs="Arial"/>
          <w:color w:val="auto"/>
        </w:rPr>
        <w:t>–</w:t>
      </w:r>
      <w:r w:rsidRPr="00BC1C65">
        <w:rPr>
          <w:color w:val="auto"/>
        </w:rPr>
        <w:t xml:space="preserve"> PADRÃO</w:t>
      </w:r>
      <w:bookmarkEnd w:id="224"/>
      <w:bookmarkEnd w:id="225"/>
    </w:p>
    <w:p w14:paraId="69AD8621" w14:textId="77777777" w:rsidR="00E53766" w:rsidRPr="00BC1C65" w:rsidRDefault="00E53766" w:rsidP="00BC1C65">
      <w:pPr>
        <w:pStyle w:val="PargrafodaLista"/>
        <w:numPr>
          <w:ilvl w:val="1"/>
          <w:numId w:val="12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projeto do software deverá ser fortemente orientado a baixo acoplamento e alta coesão, primando pela melhor separação de responsabilidades.</w:t>
      </w:r>
    </w:p>
    <w:p w14:paraId="40FF8824" w14:textId="77777777" w:rsidR="00E53766" w:rsidRPr="00BC1C65" w:rsidRDefault="00E53766" w:rsidP="00BC1C65">
      <w:pPr>
        <w:pStyle w:val="PargrafodaLista"/>
        <w:numPr>
          <w:ilvl w:val="1"/>
          <w:numId w:val="12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Todo o projeto deverá ser feito utilizando uma arquitetura separada em camadas, onde cada camada conterá apenas os algoritmos relacionados à sua responsabilidade. Abaixo as camadas que deverão ser utilizadas, e suas responsabilidades:</w:t>
      </w:r>
    </w:p>
    <w:p w14:paraId="261692FD" w14:textId="77777777" w:rsidR="00DA466C" w:rsidRPr="00BC1C65" w:rsidRDefault="00DA466C" w:rsidP="00BC1C65">
      <w:pPr>
        <w:pStyle w:val="PargrafodaLista"/>
        <w:numPr>
          <w:ilvl w:val="1"/>
          <w:numId w:val="8"/>
        </w:numPr>
        <w:spacing w:after="0" w:line="360" w:lineRule="auto"/>
        <w:ind w:left="2127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Interface: abrigar lógicas de tela, validação de campos, acionamento de comandos, códigos para design de interface etc. Obs.: Para esta camada deverá ser utilizado o “</w:t>
      </w:r>
      <w:r w:rsidRPr="5F7C689C">
        <w:rPr>
          <w:rFonts w:ascii="Arial" w:eastAsia="Arial" w:hAnsi="Arial" w:cs="Arial"/>
          <w:i/>
          <w:iCs/>
          <w:sz w:val="24"/>
          <w:szCs w:val="24"/>
        </w:rPr>
        <w:t>code behind</w:t>
      </w:r>
      <w:r w:rsidR="008B1FD3" w:rsidRPr="00BC1C65">
        <w:rPr>
          <w:rStyle w:val="Refdenotaderodap"/>
          <w:rFonts w:ascii="Arial" w:eastAsia="Arial" w:hAnsi="Arial" w:cs="Arial"/>
          <w:sz w:val="24"/>
          <w:szCs w:val="24"/>
        </w:rPr>
        <w:footnoteReference w:id="2"/>
      </w:r>
      <w:r w:rsidRPr="00BC1C65">
        <w:rPr>
          <w:rFonts w:ascii="Arial" w:eastAsia="Arial" w:hAnsi="Arial" w:cs="Arial"/>
          <w:sz w:val="24"/>
          <w:szCs w:val="24"/>
        </w:rPr>
        <w:t>” de cada tela, não podendo ser criada uma camada “adicional”.</w:t>
      </w:r>
    </w:p>
    <w:p w14:paraId="4B11B971" w14:textId="77777777" w:rsidR="00DA466C" w:rsidRPr="00BC1C65" w:rsidRDefault="00DA466C" w:rsidP="00BC1C65">
      <w:pPr>
        <w:pStyle w:val="PargrafodaLista"/>
        <w:numPr>
          <w:ilvl w:val="1"/>
          <w:numId w:val="8"/>
        </w:numPr>
        <w:spacing w:after="0" w:line="360" w:lineRule="auto"/>
        <w:ind w:left="2127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Negócio: abrigar lógicas de negócio, onde será codificado o escopo das regras de negócio associadas aos requisitos funcionais pertinentes à funcionalidade.</w:t>
      </w:r>
    </w:p>
    <w:p w14:paraId="02041379" w14:textId="77777777" w:rsidR="00DA466C" w:rsidRPr="00BC1C65" w:rsidRDefault="00DA466C" w:rsidP="00BC1C65">
      <w:pPr>
        <w:pStyle w:val="PargrafodaLista"/>
        <w:numPr>
          <w:ilvl w:val="1"/>
          <w:numId w:val="8"/>
        </w:numPr>
        <w:spacing w:after="0" w:line="360" w:lineRule="auto"/>
        <w:ind w:left="2127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Dados: abrigar lógicas de acesso a dados, comandos SQL ou comandos para utilização de mecanismos de persistência utilizado, para o caso de uso de ORM.</w:t>
      </w:r>
    </w:p>
    <w:p w14:paraId="716BC040" w14:textId="77777777" w:rsidR="00DA466C" w:rsidRPr="00BC1C65" w:rsidRDefault="00DA466C" w:rsidP="00BC1C65">
      <w:pPr>
        <w:pStyle w:val="PargrafodaLista"/>
        <w:numPr>
          <w:ilvl w:val="1"/>
          <w:numId w:val="8"/>
        </w:numPr>
        <w:spacing w:after="0" w:line="360" w:lineRule="auto"/>
        <w:ind w:left="2127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Segurança: abrigar lógicas de autenticação, auditoria, manutenção de usuários.</w:t>
      </w:r>
    </w:p>
    <w:p w14:paraId="4DBB5967" w14:textId="77777777" w:rsidR="00DA466C" w:rsidRPr="00BC1C65" w:rsidRDefault="00DA466C" w:rsidP="00BC1C65">
      <w:pPr>
        <w:pStyle w:val="PargrafodaLista"/>
        <w:numPr>
          <w:ilvl w:val="1"/>
          <w:numId w:val="8"/>
        </w:numPr>
        <w:spacing w:after="0" w:line="360" w:lineRule="auto"/>
        <w:ind w:left="2127" w:hanging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lastRenderedPageBreak/>
        <w:t>Infraestrutura: abrigar lógicas não relacionadas a interfaces gráficas, regras de negócio, dados ou segurança, mas que poderão ser utilizadas em todas estas camadas. Conterá recursos para gravação de logs, transferência de arquivos, mensagens, envio/recepção de e-mails etc.</w:t>
      </w:r>
    </w:p>
    <w:p w14:paraId="2761A274" w14:textId="77777777" w:rsidR="00B25035" w:rsidRPr="00BC1C65" w:rsidRDefault="00B25035" w:rsidP="00BC1C65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Em nenhuma das camadas serão permitidos métodos com mais de 40 linhas de código.</w:t>
      </w:r>
    </w:p>
    <w:p w14:paraId="67A21467" w14:textId="77777777" w:rsidR="00D6060C" w:rsidRPr="00492150" w:rsidRDefault="00D6060C" w:rsidP="00D6060C">
      <w:pPr>
        <w:spacing w:after="0" w:line="360" w:lineRule="auto"/>
        <w:rPr>
          <w:rFonts w:ascii="Arial" w:hAnsi="Arial" w:cs="Arial"/>
          <w:szCs w:val="24"/>
        </w:rPr>
      </w:pPr>
    </w:p>
    <w:p w14:paraId="4FF5B292" w14:textId="77777777" w:rsidR="00D6060C" w:rsidRPr="00F91577" w:rsidRDefault="0072754B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26" w:author="martins souza" w:date="2018-08-21T23:05:00Z">
            <w:rPr/>
          </w:rPrChange>
        </w:rPr>
      </w:pPr>
      <w:bookmarkStart w:id="227" w:name="_Toc493382559"/>
      <w:bookmarkStart w:id="228" w:name="_Toc516499200"/>
      <w:r w:rsidRPr="00BC1C65">
        <w:rPr>
          <w:color w:val="auto"/>
        </w:rPr>
        <w:t>RNF</w:t>
      </w:r>
      <w:r w:rsidR="00D6060C" w:rsidRPr="00BC1C65">
        <w:rPr>
          <w:color w:val="auto"/>
        </w:rPr>
        <w:t>08 – TOLERÂNCIA A FALHAS</w:t>
      </w:r>
      <w:bookmarkEnd w:id="227"/>
      <w:bookmarkEnd w:id="228"/>
    </w:p>
    <w:p w14:paraId="1FD06E3F" w14:textId="77777777" w:rsidR="002E0FE1" w:rsidRPr="00492150" w:rsidRDefault="002E0FE1" w:rsidP="002E0FE1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1A222D3F" w14:textId="77777777" w:rsidR="00D6060C" w:rsidRPr="00BC1C65" w:rsidRDefault="00D6060C" w:rsidP="00BC1C65">
      <w:pPr>
        <w:pStyle w:val="PargrafodaLista"/>
        <w:numPr>
          <w:ilvl w:val="0"/>
          <w:numId w:val="13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sistema deve fazer log dos pagamentos autorizados via cartão de crédito em 24 horas, mesmo com falhas de energia ou de dispositivo</w:t>
      </w:r>
      <w:r w:rsidR="00135B62" w:rsidRPr="00BC1C65">
        <w:rPr>
          <w:rFonts w:ascii="Arial" w:eastAsia="Arial" w:hAnsi="Arial" w:cs="Arial"/>
          <w:sz w:val="24"/>
          <w:szCs w:val="24"/>
        </w:rPr>
        <w:t>.</w:t>
      </w:r>
    </w:p>
    <w:p w14:paraId="2C2E92DE" w14:textId="77777777" w:rsidR="001F6732" w:rsidRPr="00EE3045" w:rsidRDefault="001F6732" w:rsidP="00EE3045">
      <w:pPr>
        <w:pStyle w:val="PargrafodaLista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</w:p>
    <w:p w14:paraId="11C52558" w14:textId="77777777" w:rsidR="00371A85" w:rsidRPr="00F91577" w:rsidRDefault="0072754B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29" w:author="martins souza" w:date="2018-08-21T23:05:00Z">
            <w:rPr/>
          </w:rPrChange>
        </w:rPr>
      </w:pPr>
      <w:bookmarkStart w:id="230" w:name="_Toc493382560"/>
      <w:bookmarkStart w:id="231" w:name="_Toc516499201"/>
      <w:r w:rsidRPr="00BC1C65">
        <w:rPr>
          <w:color w:val="auto"/>
        </w:rPr>
        <w:t>RNF</w:t>
      </w:r>
      <w:r w:rsidR="00D6060C" w:rsidRPr="00BC1C65">
        <w:rPr>
          <w:color w:val="auto"/>
        </w:rPr>
        <w:t>09 – INTERNACIONALIZAÇÃO</w:t>
      </w:r>
      <w:bookmarkEnd w:id="230"/>
      <w:bookmarkEnd w:id="231"/>
    </w:p>
    <w:p w14:paraId="53365A83" w14:textId="77777777" w:rsidR="002E0FE1" w:rsidRPr="00492150" w:rsidRDefault="002E0FE1" w:rsidP="002E0FE1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673B409C" w14:textId="77777777" w:rsidR="00D6060C" w:rsidRPr="00BC1C65" w:rsidRDefault="00D6060C" w:rsidP="00BC1C65">
      <w:pPr>
        <w:pStyle w:val="PargrafodaLista"/>
        <w:numPr>
          <w:ilvl w:val="0"/>
          <w:numId w:val="14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produto será disponibilizado em inglês, mas de forma a permitir que versões em línguas latinas possam ser produzidas sem necessidade de ter acesso ao código fonte</w:t>
      </w:r>
      <w:r w:rsidR="00135B62" w:rsidRPr="00BC1C65">
        <w:rPr>
          <w:rFonts w:ascii="Arial" w:eastAsia="Arial" w:hAnsi="Arial" w:cs="Arial"/>
          <w:sz w:val="24"/>
          <w:szCs w:val="24"/>
        </w:rPr>
        <w:t>.</w:t>
      </w:r>
    </w:p>
    <w:p w14:paraId="672A8586" w14:textId="77777777" w:rsidR="002E0FE1" w:rsidRPr="00492150" w:rsidRDefault="002E0FE1" w:rsidP="002E0FE1">
      <w:pPr>
        <w:pStyle w:val="PargrafodaLista"/>
        <w:spacing w:after="0" w:line="360" w:lineRule="auto"/>
        <w:ind w:left="0" w:firstLine="709"/>
        <w:rPr>
          <w:rFonts w:ascii="Arial" w:hAnsi="Arial" w:cs="Arial"/>
          <w:szCs w:val="24"/>
        </w:rPr>
      </w:pPr>
    </w:p>
    <w:p w14:paraId="65515240" w14:textId="77777777" w:rsidR="00D6060C" w:rsidRPr="00F91577" w:rsidRDefault="0072754B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32" w:author="martins souza" w:date="2018-08-21T23:05:00Z">
            <w:rPr/>
          </w:rPrChange>
        </w:rPr>
      </w:pPr>
      <w:bookmarkStart w:id="233" w:name="_Toc493382561"/>
      <w:bookmarkStart w:id="234" w:name="_Toc516499202"/>
      <w:r w:rsidRPr="00BC1C65">
        <w:rPr>
          <w:color w:val="auto"/>
        </w:rPr>
        <w:t>RNF</w:t>
      </w:r>
      <w:r w:rsidR="00D6060C" w:rsidRPr="00BC1C65">
        <w:rPr>
          <w:color w:val="auto"/>
        </w:rPr>
        <w:t>10 – TESTABILIDADE</w:t>
      </w:r>
      <w:bookmarkEnd w:id="233"/>
      <w:bookmarkEnd w:id="234"/>
    </w:p>
    <w:p w14:paraId="7BCD42A7" w14:textId="77777777" w:rsidR="002E0FE1" w:rsidRPr="00492150" w:rsidRDefault="002E0FE1" w:rsidP="002E0FE1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0C8305F8" w14:textId="77777777" w:rsidR="00D6060C" w:rsidRPr="00BC1C65" w:rsidRDefault="00D6060C" w:rsidP="00BC1C65">
      <w:pPr>
        <w:pStyle w:val="PargrafodaLista"/>
        <w:numPr>
          <w:ilvl w:val="0"/>
          <w:numId w:val="15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Testes de Unidade e de Aceitação deverão ser completamente automatizados</w:t>
      </w:r>
      <w:r w:rsidR="002E0FE1" w:rsidRPr="00BC1C65">
        <w:rPr>
          <w:rFonts w:ascii="Arial" w:eastAsia="Arial" w:hAnsi="Arial" w:cs="Arial"/>
          <w:sz w:val="24"/>
          <w:szCs w:val="24"/>
        </w:rPr>
        <w:t>.</w:t>
      </w:r>
    </w:p>
    <w:p w14:paraId="1988B3F8" w14:textId="77777777" w:rsidR="002E0FE1" w:rsidRPr="00BC1C65" w:rsidRDefault="002E0FE1" w:rsidP="00BC1C65">
      <w:pPr>
        <w:pStyle w:val="PargrafodaLista"/>
        <w:numPr>
          <w:ilvl w:val="0"/>
          <w:numId w:val="15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Facilidade de testes após uma implementação</w:t>
      </w:r>
      <w:r w:rsidR="00135B62" w:rsidRPr="00BC1C65">
        <w:rPr>
          <w:rFonts w:ascii="Arial" w:eastAsia="Arial" w:hAnsi="Arial" w:cs="Arial"/>
          <w:sz w:val="24"/>
          <w:szCs w:val="24"/>
        </w:rPr>
        <w:t>.</w:t>
      </w:r>
    </w:p>
    <w:p w14:paraId="2C6CDF67" w14:textId="77777777" w:rsidR="002E0FE1" w:rsidRPr="00EE3045" w:rsidRDefault="002E0FE1" w:rsidP="00EE3045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7C32FA2" w14:textId="77777777" w:rsidR="00D6060C" w:rsidRPr="00F91577" w:rsidRDefault="0072754B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35" w:author="martins souza" w:date="2018-08-21T23:05:00Z">
            <w:rPr/>
          </w:rPrChange>
        </w:rPr>
      </w:pPr>
      <w:bookmarkStart w:id="236" w:name="_Toc493382562"/>
      <w:bookmarkStart w:id="237" w:name="_Toc516499203"/>
      <w:r w:rsidRPr="00BC1C65">
        <w:rPr>
          <w:color w:val="auto"/>
        </w:rPr>
        <w:t>RNF</w:t>
      </w:r>
      <w:r w:rsidR="00D6060C" w:rsidRPr="00BC1C65">
        <w:rPr>
          <w:color w:val="auto"/>
        </w:rPr>
        <w:t>11 – SUPORTE</w:t>
      </w:r>
      <w:bookmarkEnd w:id="236"/>
      <w:bookmarkEnd w:id="237"/>
    </w:p>
    <w:p w14:paraId="4607430D" w14:textId="77777777" w:rsidR="002E0FE1" w:rsidRPr="00492150" w:rsidRDefault="002E0FE1" w:rsidP="002E0FE1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1FA42477" w14:textId="77777777" w:rsidR="00D6060C" w:rsidRPr="00BC1C65" w:rsidRDefault="00D6060C" w:rsidP="00BC1C65">
      <w:pPr>
        <w:pStyle w:val="PargrafodaLista"/>
        <w:numPr>
          <w:ilvl w:val="0"/>
          <w:numId w:val="16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Suporte ao produto será feito exclusivamente através de site Web, com acesso a Base de Conhecimento sobre o produto</w:t>
      </w:r>
      <w:r w:rsidR="00135B62" w:rsidRPr="00BC1C65">
        <w:rPr>
          <w:rFonts w:ascii="Arial" w:eastAsia="Arial" w:hAnsi="Arial" w:cs="Arial"/>
          <w:sz w:val="24"/>
          <w:szCs w:val="24"/>
        </w:rPr>
        <w:t>.</w:t>
      </w:r>
    </w:p>
    <w:p w14:paraId="77179B6E" w14:textId="77777777" w:rsidR="00CD09E7" w:rsidRPr="00492150" w:rsidRDefault="00CD09E7" w:rsidP="00CD09E7">
      <w:pPr>
        <w:pStyle w:val="PargrafodaLista"/>
        <w:spacing w:after="0" w:line="360" w:lineRule="auto"/>
        <w:ind w:left="709"/>
        <w:rPr>
          <w:rFonts w:ascii="Arial" w:hAnsi="Arial" w:cs="Arial"/>
          <w:szCs w:val="24"/>
        </w:rPr>
      </w:pPr>
    </w:p>
    <w:p w14:paraId="5FB2BF9F" w14:textId="77777777" w:rsidR="00D6060C" w:rsidRPr="00F91577" w:rsidRDefault="0072754B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38" w:author="martins souza" w:date="2018-08-21T23:05:00Z">
            <w:rPr/>
          </w:rPrChange>
        </w:rPr>
      </w:pPr>
      <w:bookmarkStart w:id="239" w:name="_Toc493382563"/>
      <w:bookmarkStart w:id="240" w:name="_Toc516499204"/>
      <w:r w:rsidRPr="00BC1C65">
        <w:rPr>
          <w:color w:val="auto"/>
        </w:rPr>
        <w:t>RNF</w:t>
      </w:r>
      <w:r w:rsidR="00D6060C" w:rsidRPr="00BC1C65">
        <w:rPr>
          <w:color w:val="auto"/>
        </w:rPr>
        <w:t>12 – MANUTENIBILIDADE</w:t>
      </w:r>
      <w:bookmarkEnd w:id="239"/>
      <w:bookmarkEnd w:id="240"/>
    </w:p>
    <w:p w14:paraId="676E2FEB" w14:textId="77777777" w:rsidR="002E0FE1" w:rsidRPr="00492150" w:rsidRDefault="002E0FE1" w:rsidP="002E0FE1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09313F90" w14:textId="77777777" w:rsidR="00D6060C" w:rsidRPr="00BC1C65" w:rsidRDefault="002E0FE1" w:rsidP="00BC1C65">
      <w:pPr>
        <w:pStyle w:val="PargrafodaLista"/>
        <w:numPr>
          <w:ilvl w:val="0"/>
          <w:numId w:val="17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Facilidade de implementação e correção de falhas</w:t>
      </w:r>
      <w:r w:rsidR="00135B62" w:rsidRPr="00BC1C65">
        <w:rPr>
          <w:rFonts w:ascii="Arial" w:eastAsia="Arial" w:hAnsi="Arial" w:cs="Arial"/>
          <w:sz w:val="24"/>
          <w:szCs w:val="24"/>
        </w:rPr>
        <w:t>.</w:t>
      </w:r>
    </w:p>
    <w:p w14:paraId="41602E16" w14:textId="77777777" w:rsidR="002E0FE1" w:rsidRPr="00492150" w:rsidRDefault="002E0FE1" w:rsidP="002E0FE1">
      <w:pPr>
        <w:pStyle w:val="PargrafodaLista"/>
        <w:spacing w:after="0" w:line="360" w:lineRule="auto"/>
        <w:ind w:left="709"/>
        <w:rPr>
          <w:rFonts w:ascii="Arial" w:hAnsi="Arial" w:cs="Arial"/>
          <w:szCs w:val="24"/>
        </w:rPr>
      </w:pPr>
    </w:p>
    <w:p w14:paraId="21D4D35E" w14:textId="77777777" w:rsidR="00D6060C" w:rsidRPr="00F91577" w:rsidRDefault="0072754B">
      <w:pPr>
        <w:pStyle w:val="Ttulo3"/>
        <w:numPr>
          <w:ilvl w:val="2"/>
          <w:numId w:val="0"/>
        </w:numPr>
        <w:ind w:left="1429"/>
        <w:rPr>
          <w:rFonts w:eastAsia="Arial" w:cs="Arial"/>
          <w:color w:val="auto"/>
          <w:rPrChange w:id="241" w:author="martins souza" w:date="2018-08-21T23:05:00Z">
            <w:rPr/>
          </w:rPrChange>
        </w:rPr>
      </w:pPr>
      <w:bookmarkStart w:id="242" w:name="_Toc493382564"/>
      <w:bookmarkStart w:id="243" w:name="_Toc516499205"/>
      <w:r w:rsidRPr="00BC1C65">
        <w:rPr>
          <w:color w:val="auto"/>
        </w:rPr>
        <w:lastRenderedPageBreak/>
        <w:t>RNF</w:t>
      </w:r>
      <w:r w:rsidR="002E0FE1" w:rsidRPr="00BC1C65">
        <w:rPr>
          <w:color w:val="auto"/>
        </w:rPr>
        <w:t>13 – ANALISABILIDADE</w:t>
      </w:r>
      <w:bookmarkEnd w:id="242"/>
      <w:bookmarkEnd w:id="243"/>
    </w:p>
    <w:p w14:paraId="7CBD7AA9" w14:textId="77777777" w:rsidR="002E0FE1" w:rsidRPr="00492150" w:rsidRDefault="002E0FE1" w:rsidP="002E0FE1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0C17AA78" w14:textId="77777777" w:rsidR="002E0FE1" w:rsidRPr="00BC1C65" w:rsidRDefault="002E0FE1" w:rsidP="00BC1C65">
      <w:pPr>
        <w:pStyle w:val="PargrafodaLista"/>
        <w:numPr>
          <w:ilvl w:val="0"/>
          <w:numId w:val="18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Facilidade de encontrar uma falha, e quando ela ocorre</w:t>
      </w:r>
      <w:r w:rsidR="00135B62" w:rsidRPr="00BC1C65">
        <w:rPr>
          <w:rFonts w:ascii="Arial" w:eastAsia="Arial" w:hAnsi="Arial" w:cs="Arial"/>
          <w:sz w:val="24"/>
          <w:szCs w:val="24"/>
        </w:rPr>
        <w:t>.</w:t>
      </w:r>
    </w:p>
    <w:p w14:paraId="02F387DA" w14:textId="77777777" w:rsidR="002E0FE1" w:rsidRPr="00BC1C65" w:rsidRDefault="002E0FE1" w:rsidP="00BC1C65">
      <w:pPr>
        <w:pStyle w:val="PargrafodaLista"/>
        <w:numPr>
          <w:ilvl w:val="0"/>
          <w:numId w:val="18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Facilidade em diagnosticar deficiências ou causas de falhas, ou localizar as partes a serem modificadas para corrigir os problemas</w:t>
      </w:r>
      <w:r w:rsidR="00135B62" w:rsidRPr="00BC1C65">
        <w:rPr>
          <w:rFonts w:ascii="Arial" w:eastAsia="Arial" w:hAnsi="Arial" w:cs="Arial"/>
          <w:sz w:val="24"/>
          <w:szCs w:val="24"/>
        </w:rPr>
        <w:t>.</w:t>
      </w:r>
    </w:p>
    <w:p w14:paraId="53AF69E5" w14:textId="77777777" w:rsidR="00135B62" w:rsidRPr="00BC1C65" w:rsidRDefault="00135B62" w:rsidP="00BC1C65">
      <w:pPr>
        <w:pStyle w:val="PargrafodaLista"/>
        <w:numPr>
          <w:ilvl w:val="0"/>
          <w:numId w:val="18"/>
        </w:numPr>
        <w:spacing w:after="0" w:line="360" w:lineRule="auto"/>
        <w:ind w:left="1418" w:hanging="567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Tempo máximo de 5 minutos para encontrar erros ou falhas no sistema e gerar um relatório da causa do erro ou falha encontrado.</w:t>
      </w:r>
    </w:p>
    <w:p w14:paraId="0B7E5CC6" w14:textId="77777777" w:rsidR="002E0FE1" w:rsidRPr="00492150" w:rsidRDefault="002E0FE1" w:rsidP="002E0FE1">
      <w:pPr>
        <w:pStyle w:val="PargrafodaLista"/>
        <w:ind w:left="1429"/>
        <w:rPr>
          <w:rFonts w:ascii="Arial" w:hAnsi="Arial" w:cs="Arial"/>
          <w:szCs w:val="24"/>
        </w:rPr>
      </w:pPr>
    </w:p>
    <w:p w14:paraId="09B9D599" w14:textId="77777777" w:rsidR="00E97CA1" w:rsidRPr="00492150" w:rsidRDefault="00E97CA1" w:rsidP="002E0FE1">
      <w:pPr>
        <w:pStyle w:val="PargrafodaLista"/>
        <w:ind w:left="1429"/>
        <w:rPr>
          <w:rFonts w:ascii="Arial" w:hAnsi="Arial" w:cs="Arial"/>
          <w:szCs w:val="24"/>
        </w:rPr>
      </w:pPr>
    </w:p>
    <w:p w14:paraId="394414DE" w14:textId="77777777" w:rsidR="00E97CA1" w:rsidRPr="00492150" w:rsidRDefault="00E97CA1" w:rsidP="002E0FE1">
      <w:pPr>
        <w:pStyle w:val="PargrafodaLista"/>
        <w:ind w:left="1429"/>
        <w:rPr>
          <w:rFonts w:ascii="Arial" w:hAnsi="Arial" w:cs="Arial"/>
          <w:szCs w:val="24"/>
        </w:rPr>
      </w:pPr>
    </w:p>
    <w:p w14:paraId="03E14AAA" w14:textId="77777777" w:rsidR="00EE3045" w:rsidRDefault="00EE3045">
      <w:pPr>
        <w:rPr>
          <w:rFonts w:ascii="Arial" w:eastAsiaTheme="majorEastAsia" w:hAnsi="Arial" w:cstheme="majorBidi"/>
          <w:b/>
          <w:bCs/>
          <w:smallCaps/>
          <w:color w:val="000000" w:themeColor="text1"/>
          <w:sz w:val="28"/>
          <w:szCs w:val="36"/>
        </w:rPr>
      </w:pPr>
      <w:bookmarkStart w:id="244" w:name="_3.3._DIAGRAMAS_DE"/>
      <w:bookmarkStart w:id="245" w:name="_Toc493382565"/>
      <w:bookmarkEnd w:id="244"/>
      <w:r>
        <w:br w:type="page"/>
      </w:r>
    </w:p>
    <w:p w14:paraId="74FA1034" w14:textId="77777777" w:rsidR="00FB35C6" w:rsidRPr="00492150" w:rsidRDefault="00FB35C6" w:rsidP="00726984">
      <w:pPr>
        <w:pStyle w:val="Ttulo1"/>
      </w:pPr>
      <w:bookmarkStart w:id="246" w:name="_Toc516499206"/>
      <w:r w:rsidRPr="00492150">
        <w:lastRenderedPageBreak/>
        <w:t>MODELAGEM DO SISTEMA</w:t>
      </w:r>
      <w:bookmarkEnd w:id="246"/>
    </w:p>
    <w:p w14:paraId="384CA0CA" w14:textId="77777777" w:rsidR="00C55374" w:rsidRPr="00492150" w:rsidRDefault="00422EA9" w:rsidP="00726984">
      <w:pPr>
        <w:pStyle w:val="Ttulo2"/>
      </w:pPr>
      <w:r w:rsidRPr="00492150">
        <w:t xml:space="preserve"> </w:t>
      </w:r>
      <w:bookmarkStart w:id="247" w:name="_Toc516499207"/>
      <w:r w:rsidRPr="00726984">
        <w:t>DIAGRAMAS</w:t>
      </w:r>
      <w:r w:rsidRPr="00492150">
        <w:t xml:space="preserve"> DE CASO DE USO</w:t>
      </w:r>
      <w:bookmarkEnd w:id="245"/>
      <w:bookmarkEnd w:id="247"/>
    </w:p>
    <w:p w14:paraId="6EC12FA2" w14:textId="77777777" w:rsidR="006128CE" w:rsidRPr="00492150" w:rsidRDefault="006128CE" w:rsidP="006128CE">
      <w:pPr>
        <w:rPr>
          <w:rFonts w:ascii="Arial" w:hAnsi="Arial" w:cs="Arial"/>
        </w:rPr>
      </w:pPr>
    </w:p>
    <w:p w14:paraId="044D5A48" w14:textId="77777777" w:rsidR="00ED18F1" w:rsidRPr="00BC1C65" w:rsidRDefault="00ED18F1" w:rsidP="00BC1C65">
      <w:pPr>
        <w:spacing w:after="0" w:line="360" w:lineRule="auto"/>
        <w:ind w:firstLine="709"/>
        <w:rPr>
          <w:rFonts w:ascii="Arial" w:eastAsia="Arial" w:hAnsi="Arial" w:cs="Arial"/>
          <w:sz w:val="25"/>
          <w:szCs w:val="25"/>
        </w:rPr>
      </w:pPr>
      <w:r w:rsidRPr="00BC1C65">
        <w:t>Este tópico tem por objetivo apresentar a descrição dos requisitos funcionais do sistema bem como a modelagem dos requisitos em UML.</w:t>
      </w:r>
      <w:r w:rsidRPr="00BC1C65">
        <w:rPr>
          <w:rFonts w:ascii="Arial" w:eastAsia="Arial" w:hAnsi="Arial" w:cs="Arial"/>
          <w:sz w:val="25"/>
          <w:szCs w:val="25"/>
        </w:rPr>
        <w:t xml:space="preserve"> </w:t>
      </w:r>
    </w:p>
    <w:p w14:paraId="268D3C86" w14:textId="77777777" w:rsidR="00B32CD5" w:rsidRPr="00492150" w:rsidRDefault="00B32CD5" w:rsidP="00056D6E">
      <w:pPr>
        <w:spacing w:after="0" w:line="360" w:lineRule="auto"/>
        <w:ind w:firstLine="709"/>
        <w:rPr>
          <w:rFonts w:ascii="Arial" w:hAnsi="Arial" w:cs="Arial"/>
          <w:sz w:val="25"/>
          <w:szCs w:val="25"/>
        </w:rPr>
      </w:pPr>
    </w:p>
    <w:p w14:paraId="13579548" w14:textId="77777777" w:rsidR="00F404A6" w:rsidRPr="00BC1C65" w:rsidRDefault="00F404A6">
      <w:pPr>
        <w:pStyle w:val="Legenda"/>
        <w:jc w:val="center"/>
        <w:rPr>
          <w:rFonts w:ascii="Arial" w:eastAsia="Arial" w:hAnsi="Arial" w:cs="Arial"/>
        </w:rPr>
      </w:pPr>
      <w:r w:rsidRPr="00BC1C65">
        <w:rPr>
          <w:rFonts w:ascii="Arial" w:eastAsia="Arial" w:hAnsi="Arial" w:cs="Arial"/>
        </w:rPr>
        <w:t xml:space="preserve">Figura 3-1 – Diagrama de Caso de Uso: Representação Geral do </w:t>
      </w:r>
      <w:commentRangeStart w:id="248"/>
      <w:r w:rsidRPr="00BC1C65">
        <w:rPr>
          <w:rFonts w:ascii="Arial" w:eastAsia="Arial" w:hAnsi="Arial" w:cs="Arial"/>
        </w:rPr>
        <w:t xml:space="preserve">Projeto </w:t>
      </w:r>
      <w:commentRangeEnd w:id="248"/>
      <w:r w:rsidR="001E2483">
        <w:rPr>
          <w:rStyle w:val="Refdecomentrio"/>
          <w:i w:val="0"/>
          <w:iCs w:val="0"/>
          <w:color w:val="auto"/>
        </w:rPr>
        <w:commentReference w:id="248"/>
      </w:r>
      <w:r w:rsidRPr="00BC1C65">
        <w:rPr>
          <w:rFonts w:ascii="Arial" w:eastAsia="Arial" w:hAnsi="Arial" w:cs="Arial"/>
        </w:rPr>
        <w:t>Gestão de Óticas</w:t>
      </w:r>
    </w:p>
    <w:p w14:paraId="2206B244" w14:textId="77777777" w:rsidR="00F404A6" w:rsidRPr="00492150" w:rsidRDefault="00EF352B" w:rsidP="00056D6E">
      <w:pPr>
        <w:spacing w:after="0" w:line="360" w:lineRule="auto"/>
        <w:ind w:firstLine="709"/>
        <w:rPr>
          <w:rFonts w:ascii="Arial" w:hAnsi="Arial" w:cs="Arial"/>
          <w:sz w:val="25"/>
          <w:szCs w:val="25"/>
        </w:rPr>
      </w:pPr>
      <w:r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58264" behindDoc="0" locked="0" layoutInCell="1" allowOverlap="1" wp14:anchorId="3F426916" wp14:editId="71C63D6B">
            <wp:simplePos x="0" y="0"/>
            <wp:positionH relativeFrom="column">
              <wp:posOffset>942975</wp:posOffset>
            </wp:positionH>
            <wp:positionV relativeFrom="paragraph">
              <wp:posOffset>273050</wp:posOffset>
            </wp:positionV>
            <wp:extent cx="4201160" cy="3387725"/>
            <wp:effectExtent l="0" t="0" r="0" b="0"/>
            <wp:wrapTopAndBottom/>
            <wp:docPr id="24" name="Imagem 24" descr="Uma imagem contendo texto, map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A4C187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19CA3" w14:textId="77777777" w:rsidR="00F404A6" w:rsidRPr="00492150" w:rsidRDefault="00F404A6" w:rsidP="00056D6E">
      <w:pPr>
        <w:spacing w:after="0" w:line="360" w:lineRule="auto"/>
        <w:ind w:firstLine="709"/>
        <w:rPr>
          <w:rFonts w:ascii="Arial" w:hAnsi="Arial" w:cs="Arial"/>
          <w:sz w:val="25"/>
          <w:szCs w:val="25"/>
        </w:rPr>
      </w:pPr>
    </w:p>
    <w:p w14:paraId="5113136C" w14:textId="77777777" w:rsidR="00B32CD5" w:rsidRPr="00492150" w:rsidRDefault="00F5638E" w:rsidP="00DA50F8">
      <w:pPr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pict w14:anchorId="5D2F1633"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5" o:spid="_x0000_s1028" type="#_x0000_t202" style="position:absolute;margin-left:137.65pt;margin-top:-3.45pt;width:171.75pt;height:11.4pt;z-index:2516582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" filled="f" stroked="f">
            <v:textbox style="mso-next-textbox:#Caixa de Texto 5" inset="0,0,0,0">
              <w:txbxContent>
                <w:p w14:paraId="4015E25C" w14:textId="77777777" w:rsidR="00ED18F1" w:rsidRPr="009C6063" w:rsidRDefault="00ED18F1" w:rsidP="004C0B9E">
                  <w:pPr>
                    <w:pStyle w:val="Legenda"/>
                    <w:jc w:val="center"/>
                    <w:rPr>
                      <w:rFonts w:cs="Arial"/>
                      <w:noProof/>
                      <w:sz w:val="24"/>
                      <w:szCs w:val="24"/>
                    </w:rPr>
                  </w:pPr>
                  <w:r>
                    <w:t xml:space="preserve">Figura </w:t>
                  </w:r>
                  <w:r w:rsidR="00B11286"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1 \s </w:instrText>
                  </w:r>
                  <w:r w:rsidR="00B11286"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 w:rsidR="00B11286">
                    <w:rPr>
                      <w:noProof/>
                    </w:rPr>
                    <w:fldChar w:fldCharType="end"/>
                  </w:r>
                  <w:r>
                    <w:noBreakHyphen/>
                    <w:t>2- Use Case "Logar no sistema"</w:t>
                  </w:r>
                </w:p>
              </w:txbxContent>
            </v:textbox>
          </v:shape>
        </w:pict>
      </w:r>
      <w:r w:rsidR="00B32CD5" w:rsidRPr="00492150">
        <w:rPr>
          <w:rFonts w:ascii="Arial" w:hAnsi="Arial" w:cs="Arial"/>
          <w:noProof/>
          <w:sz w:val="16"/>
          <w:szCs w:val="16"/>
          <w:lang w:eastAsia="pt-BR"/>
        </w:rPr>
        <w:drawing>
          <wp:anchor distT="0" distB="0" distL="114300" distR="114300" simplePos="0" relativeHeight="251658242" behindDoc="0" locked="0" layoutInCell="1" allowOverlap="1" wp14:anchorId="727384C1" wp14:editId="54B8E556">
            <wp:simplePos x="0" y="0"/>
            <wp:positionH relativeFrom="column">
              <wp:posOffset>1030605</wp:posOffset>
            </wp:positionH>
            <wp:positionV relativeFrom="paragraph">
              <wp:posOffset>9525</wp:posOffset>
            </wp:positionV>
            <wp:extent cx="3414056" cy="1981372"/>
            <wp:effectExtent l="0" t="0" r="0" b="0"/>
            <wp:wrapSquare wrapText="bothSides"/>
            <wp:docPr id="1" name="Imagem 1" descr="Uma imagem contendo texto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8CE547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CF9F6" w14:textId="77777777" w:rsidR="00B32CD5" w:rsidRPr="00492150" w:rsidRDefault="00B32CD5" w:rsidP="00DA50F8">
      <w:pPr>
        <w:rPr>
          <w:rFonts w:ascii="Arial" w:hAnsi="Arial" w:cs="Arial"/>
          <w:szCs w:val="24"/>
        </w:rPr>
      </w:pPr>
    </w:p>
    <w:p w14:paraId="2F6E4981" w14:textId="77777777" w:rsidR="00B32CD5" w:rsidRPr="00492150" w:rsidRDefault="00B32CD5" w:rsidP="00DA50F8">
      <w:pPr>
        <w:rPr>
          <w:rFonts w:ascii="Arial" w:hAnsi="Arial" w:cs="Arial"/>
          <w:szCs w:val="24"/>
        </w:rPr>
      </w:pPr>
    </w:p>
    <w:p w14:paraId="3506AC5C" w14:textId="77777777" w:rsidR="00B32CD5" w:rsidRPr="00492150" w:rsidRDefault="00B32CD5" w:rsidP="00DA50F8">
      <w:pPr>
        <w:rPr>
          <w:rFonts w:ascii="Arial" w:hAnsi="Arial" w:cs="Arial"/>
          <w:szCs w:val="24"/>
        </w:rPr>
      </w:pPr>
    </w:p>
    <w:p w14:paraId="5C0F1EBC" w14:textId="77777777" w:rsidR="00B32CD5" w:rsidRPr="00492150" w:rsidRDefault="00B32CD5" w:rsidP="00DA50F8">
      <w:pPr>
        <w:rPr>
          <w:rFonts w:ascii="Arial" w:hAnsi="Arial" w:cs="Arial"/>
          <w:szCs w:val="24"/>
        </w:rPr>
      </w:pPr>
    </w:p>
    <w:p w14:paraId="4B1AFFEB" w14:textId="77777777" w:rsidR="00B32CD5" w:rsidRPr="00492150" w:rsidRDefault="00B32CD5" w:rsidP="00DA50F8">
      <w:pPr>
        <w:rPr>
          <w:rFonts w:ascii="Arial" w:hAnsi="Arial" w:cs="Arial"/>
          <w:szCs w:val="24"/>
        </w:rPr>
      </w:pPr>
    </w:p>
    <w:p w14:paraId="65D8AA3E" w14:textId="77777777" w:rsidR="00B32CD5" w:rsidRPr="00492150" w:rsidRDefault="00B32CD5" w:rsidP="00DA50F8">
      <w:pPr>
        <w:rPr>
          <w:rFonts w:ascii="Arial" w:hAnsi="Arial" w:cs="Arial"/>
          <w:szCs w:val="24"/>
        </w:rPr>
      </w:pPr>
    </w:p>
    <w:p w14:paraId="4407FE7D" w14:textId="77777777" w:rsidR="00B32CD5" w:rsidRPr="00492150" w:rsidRDefault="00B32CD5" w:rsidP="00DA50F8">
      <w:pPr>
        <w:rPr>
          <w:rFonts w:ascii="Arial" w:hAnsi="Arial" w:cs="Arial"/>
          <w:szCs w:val="24"/>
        </w:rPr>
      </w:pPr>
    </w:p>
    <w:tbl>
      <w:tblPr>
        <w:tblStyle w:val="TabeladeGrade1Clara1"/>
        <w:tblW w:w="9409" w:type="dxa"/>
        <w:tblLook w:val="00A0" w:firstRow="1" w:lastRow="0" w:firstColumn="1" w:lastColumn="0" w:noHBand="0" w:noVBand="0"/>
        <w:tblPrChange w:id="249" w:author="martins souza" w:date="2018-08-21T23:05:00Z">
          <w:tblPr>
            <w:tblStyle w:val="TabeladeGrade1Clara1"/>
            <w:tblW w:w="9409" w:type="dxa"/>
            <w:tblLook w:val="00A0" w:firstRow="1" w:lastRow="0" w:firstColumn="1" w:lastColumn="0" w:noHBand="0" w:noVBand="0"/>
          </w:tblPr>
        </w:tblPrChange>
      </w:tblPr>
      <w:tblGrid>
        <w:gridCol w:w="7259"/>
        <w:gridCol w:w="2150"/>
        <w:tblGridChange w:id="250">
          <w:tblGrid>
            <w:gridCol w:w="360"/>
            <w:gridCol w:w="360"/>
          </w:tblGrid>
        </w:tblGridChange>
      </w:tblGrid>
      <w:tr w:rsidR="001E1450" w:rsidRPr="00492150" w14:paraId="36F144B6" w14:textId="77777777" w:rsidTr="5F7C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21" w:type="dxa"/>
            <w:tcPrChange w:id="251" w:author="martins souza" w:date="2018-08-21T23:05:00Z">
              <w:tcPr>
                <w:tcW w:w="0" w:type="auto"/>
              </w:tcPr>
            </w:tcPrChange>
          </w:tcPr>
          <w:p w14:paraId="01BAE5D1" w14:textId="77777777" w:rsidR="001E1450" w:rsidRPr="00BC1C65" w:rsidRDefault="001E1450" w:rsidP="00BC1C65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</w:rPr>
              <w:br w:type="page"/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Caso de Uso</w:t>
            </w:r>
          </w:p>
        </w:tc>
        <w:tc>
          <w:tcPr>
            <w:tcW w:w="0" w:type="dxa"/>
            <w:tcPrChange w:id="252" w:author="martins souza" w:date="2018-08-21T23:05:00Z">
              <w:tcPr>
                <w:tcW w:w="0" w:type="dxa"/>
              </w:tcPr>
            </w:tcPrChange>
          </w:tcPr>
          <w:p w14:paraId="7A0F45AF" w14:textId="77777777" w:rsidR="001E1450" w:rsidRPr="00BC1C65" w:rsidRDefault="00587E98" w:rsidP="00BC1C6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Log</w:t>
            </w:r>
            <w:r w:rsidR="001840D6" w:rsidRPr="00BC1C65">
              <w:rPr>
                <w:rFonts w:ascii="Arial" w:eastAsia="Arial" w:hAnsi="Arial" w:cs="Arial"/>
                <w:sz w:val="20"/>
                <w:szCs w:val="20"/>
              </w:rPr>
              <w:t>in do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Sistema</w:t>
            </w:r>
          </w:p>
        </w:tc>
      </w:tr>
      <w:tr w:rsidR="001E1450" w:rsidRPr="00492150" w14:paraId="02E62F64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21" w:type="dxa"/>
            <w:tcPrChange w:id="253" w:author="martins souza" w:date="2018-08-21T23:05:00Z">
              <w:tcPr>
                <w:tcW w:w="0" w:type="auto"/>
              </w:tcPr>
            </w:tcPrChange>
          </w:tcPr>
          <w:p w14:paraId="60E5C784" w14:textId="77777777" w:rsidR="001E1450" w:rsidRPr="00BC1C65" w:rsidRDefault="001E1450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Resumo</w:t>
            </w:r>
          </w:p>
        </w:tc>
        <w:tc>
          <w:tcPr>
            <w:tcW w:w="0" w:type="dxa"/>
            <w:tcPrChange w:id="254" w:author="martins souza" w:date="2018-08-21T23:05:00Z">
              <w:tcPr>
                <w:tcW w:w="0" w:type="dxa"/>
              </w:tcPr>
            </w:tcPrChange>
          </w:tcPr>
          <w:p w14:paraId="6A240524" w14:textId="77777777" w:rsidR="001E1450" w:rsidRPr="00BC1C65" w:rsidRDefault="00E05497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Para ter acesso às 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funcionalidades do sistema os funcionários devem estar logados.</w:t>
            </w:r>
          </w:p>
        </w:tc>
      </w:tr>
      <w:tr w:rsidR="001E1450" w:rsidRPr="00492150" w14:paraId="2CFFCF5B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21" w:type="dxa"/>
            <w:tcPrChange w:id="255" w:author="martins souza" w:date="2018-08-21T23:05:00Z">
              <w:tcPr>
                <w:tcW w:w="0" w:type="auto"/>
              </w:tcPr>
            </w:tcPrChange>
          </w:tcPr>
          <w:p w14:paraId="53B4C5BA" w14:textId="77777777" w:rsidR="001E1450" w:rsidRPr="00BC1C65" w:rsidRDefault="001E1450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Ator(es)</w:t>
            </w:r>
          </w:p>
        </w:tc>
        <w:tc>
          <w:tcPr>
            <w:tcW w:w="0" w:type="dxa"/>
            <w:tcPrChange w:id="256" w:author="martins souza" w:date="2018-08-21T23:05:00Z">
              <w:tcPr>
                <w:tcW w:w="0" w:type="dxa"/>
              </w:tcPr>
            </w:tcPrChange>
          </w:tcPr>
          <w:p w14:paraId="59124577" w14:textId="77777777" w:rsidR="001E1450" w:rsidRPr="00BC1C65" w:rsidRDefault="00E05497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Funcionário</w:t>
            </w:r>
          </w:p>
        </w:tc>
      </w:tr>
      <w:tr w:rsidR="001E1450" w:rsidRPr="00492150" w14:paraId="4CDFF564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21" w:type="dxa"/>
            <w:tcPrChange w:id="257" w:author="martins souza" w:date="2018-08-21T23:05:00Z">
              <w:tcPr>
                <w:tcW w:w="0" w:type="auto"/>
              </w:tcPr>
            </w:tcPrChange>
          </w:tcPr>
          <w:p w14:paraId="6CC2A9D3" w14:textId="77777777" w:rsidR="001E1450" w:rsidRPr="00BC1C65" w:rsidRDefault="001E1450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Precondição</w:t>
            </w:r>
          </w:p>
        </w:tc>
        <w:tc>
          <w:tcPr>
            <w:tcW w:w="0" w:type="dxa"/>
            <w:tcPrChange w:id="258" w:author="martins souza" w:date="2018-08-21T23:05:00Z">
              <w:tcPr>
                <w:tcW w:w="0" w:type="dxa"/>
              </w:tcPr>
            </w:tcPrChange>
          </w:tcPr>
          <w:p w14:paraId="02FA06B5" w14:textId="77777777" w:rsidR="001E1450" w:rsidRPr="00BC1C65" w:rsidRDefault="001840D6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F</w:t>
            </w:r>
            <w:r w:rsidR="00E05497" w:rsidRPr="00BC1C65">
              <w:rPr>
                <w:rFonts w:ascii="Arial" w:eastAsia="Arial" w:hAnsi="Arial" w:cs="Arial"/>
                <w:sz w:val="20"/>
                <w:szCs w:val="20"/>
              </w:rPr>
              <w:t xml:space="preserve">uncionário </w:t>
            </w:r>
            <w:r w:rsidR="001E1450" w:rsidRPr="00BC1C65">
              <w:rPr>
                <w:rFonts w:ascii="Arial" w:eastAsia="Arial" w:hAnsi="Arial" w:cs="Arial"/>
                <w:sz w:val="20"/>
                <w:szCs w:val="20"/>
              </w:rPr>
              <w:t>deve estar logado no sistema</w:t>
            </w:r>
          </w:p>
        </w:tc>
      </w:tr>
      <w:tr w:rsidR="001E1450" w:rsidRPr="00492150" w14:paraId="197D5204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21" w:type="dxa"/>
            <w:tcPrChange w:id="259" w:author="martins souza" w:date="2018-08-21T23:05:00Z">
              <w:tcPr>
                <w:tcW w:w="0" w:type="auto"/>
              </w:tcPr>
            </w:tcPrChange>
          </w:tcPr>
          <w:p w14:paraId="46D5DA8B" w14:textId="77777777" w:rsidR="001E1450" w:rsidRPr="00BC1C65" w:rsidRDefault="001E1450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Pós-Condição</w:t>
            </w:r>
          </w:p>
        </w:tc>
        <w:tc>
          <w:tcPr>
            <w:tcW w:w="0" w:type="dxa"/>
            <w:tcPrChange w:id="260" w:author="martins souza" w:date="2018-08-21T23:05:00Z">
              <w:tcPr>
                <w:tcW w:w="0" w:type="dxa"/>
              </w:tcPr>
            </w:tcPrChange>
          </w:tcPr>
          <w:p w14:paraId="152DCF7B" w14:textId="77777777" w:rsidR="001E1450" w:rsidRPr="00BC1C65" w:rsidRDefault="00E05497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Funcionário logado</w:t>
            </w:r>
          </w:p>
        </w:tc>
      </w:tr>
      <w:tr w:rsidR="001E1450" w:rsidRPr="00492150" w14:paraId="594B57C8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21" w:type="dxa"/>
            <w:tcPrChange w:id="261" w:author="martins souza" w:date="2018-08-21T23:05:00Z">
              <w:tcPr>
                <w:tcW w:w="0" w:type="auto"/>
              </w:tcPr>
            </w:tcPrChange>
          </w:tcPr>
          <w:p w14:paraId="77C01CFF" w14:textId="77777777" w:rsidR="001E1450" w:rsidRPr="00BC1C65" w:rsidRDefault="001E1450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Sequência básica</w:t>
            </w:r>
          </w:p>
        </w:tc>
        <w:tc>
          <w:tcPr>
            <w:tcW w:w="0" w:type="dxa"/>
            <w:tcPrChange w:id="262" w:author="martins souza" w:date="2018-08-21T23:05:00Z">
              <w:tcPr>
                <w:tcW w:w="0" w:type="dxa"/>
              </w:tcPr>
            </w:tcPrChange>
          </w:tcPr>
          <w:p w14:paraId="20254FA9" w14:textId="77777777" w:rsidR="00E05497" w:rsidRPr="00BC1C65" w:rsidRDefault="00E05497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Logar:</w:t>
            </w:r>
          </w:p>
          <w:p w14:paraId="526DC4F5" w14:textId="77777777" w:rsidR="00E05497" w:rsidRPr="00BC1C65" w:rsidRDefault="001840D6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</w:t>
            </w:r>
            <w:r w:rsidR="00E05497" w:rsidRPr="00BC1C65">
              <w:rPr>
                <w:rFonts w:ascii="Arial" w:eastAsia="Arial" w:hAnsi="Arial" w:cs="Arial"/>
                <w:sz w:val="20"/>
                <w:szCs w:val="20"/>
              </w:rPr>
              <w:t>.Entrar com nome e senha</w:t>
            </w:r>
          </w:p>
          <w:p w14:paraId="5829DE8B" w14:textId="77777777" w:rsidR="00E05497" w:rsidRPr="00BC1C65" w:rsidRDefault="001840D6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</w:t>
            </w:r>
            <w:r w:rsidR="00E05497" w:rsidRPr="00BC1C65">
              <w:rPr>
                <w:rFonts w:ascii="Arial" w:eastAsia="Arial" w:hAnsi="Arial" w:cs="Arial"/>
                <w:sz w:val="20"/>
                <w:szCs w:val="20"/>
              </w:rPr>
              <w:t>.Login ativo com sucesso</w:t>
            </w:r>
          </w:p>
        </w:tc>
      </w:tr>
      <w:tr w:rsidR="003C0408" w:rsidRPr="00492150" w14:paraId="04E1F610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21" w:type="dxa"/>
            <w:tcPrChange w:id="263" w:author="martins souza" w:date="2018-08-21T23:05:00Z">
              <w:tcPr>
                <w:tcW w:w="0" w:type="auto"/>
              </w:tcPr>
            </w:tcPrChange>
          </w:tcPr>
          <w:p w14:paraId="3A7372F7" w14:textId="77777777" w:rsidR="003C0408" w:rsidRPr="00BC1C65" w:rsidRDefault="003C0408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Exceção da sequência</w:t>
            </w:r>
          </w:p>
        </w:tc>
        <w:tc>
          <w:tcPr>
            <w:tcW w:w="0" w:type="dxa"/>
            <w:tcPrChange w:id="264" w:author="martins souza" w:date="2018-08-21T23:05:00Z">
              <w:tcPr>
                <w:tcW w:w="0" w:type="dxa"/>
              </w:tcPr>
            </w:tcPrChange>
          </w:tcPr>
          <w:p w14:paraId="7A0E495D" w14:textId="77777777" w:rsidR="003C0408" w:rsidRPr="00BC1C65" w:rsidRDefault="003C040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Logar:</w:t>
            </w:r>
          </w:p>
          <w:p w14:paraId="11217A9C" w14:textId="77777777" w:rsidR="003C0408" w:rsidRPr="00BC1C65" w:rsidRDefault="001840D6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</w:t>
            </w:r>
            <w:r w:rsidR="003C0408" w:rsidRPr="00BC1C65">
              <w:rPr>
                <w:rFonts w:ascii="Arial" w:eastAsia="Arial" w:hAnsi="Arial" w:cs="Arial"/>
                <w:sz w:val="20"/>
                <w:szCs w:val="20"/>
              </w:rPr>
              <w:t>.Login ou senha inválidos</w:t>
            </w:r>
          </w:p>
          <w:p w14:paraId="4C697608" w14:textId="77777777" w:rsidR="003C0408" w:rsidRPr="00BC1C65" w:rsidRDefault="001840D6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</w:t>
            </w:r>
            <w:r w:rsidR="003C0408" w:rsidRPr="00BC1C65">
              <w:rPr>
                <w:rFonts w:ascii="Arial" w:eastAsia="Arial" w:hAnsi="Arial" w:cs="Arial"/>
                <w:sz w:val="20"/>
                <w:szCs w:val="20"/>
              </w:rPr>
              <w:t>.Falha ao logar no sistema</w:t>
            </w:r>
          </w:p>
        </w:tc>
      </w:tr>
    </w:tbl>
    <w:p w14:paraId="6BA97F87" w14:textId="77777777" w:rsidR="001E1450" w:rsidRPr="00492150" w:rsidRDefault="001E1450">
      <w:pPr>
        <w:rPr>
          <w:rFonts w:ascii="Arial" w:hAnsi="Arial" w:cs="Arial"/>
          <w:szCs w:val="24"/>
        </w:rPr>
      </w:pPr>
    </w:p>
    <w:p w14:paraId="608E5554" w14:textId="77777777" w:rsidR="004C0B9E" w:rsidRPr="00492150" w:rsidRDefault="00F5638E" w:rsidP="00DA50F8">
      <w:pPr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pict w14:anchorId="5442EC95">
          <v:shape id="Caixa de Texto 1" o:spid="_x0000_s1031" type="#_x0000_t202" style="position:absolute;margin-left:117.15pt;margin-top:5.95pt;width:199.5pt;height:20.35pt;z-index:25165827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" filled="f" stroked="f">
            <v:textbox style="mso-next-textbox:#Caixa de Texto 1;mso-fit-shape-to-text:t" inset="0,0,0,0">
              <w:txbxContent>
                <w:p w14:paraId="7D101B41" w14:textId="77777777" w:rsidR="00ED18F1" w:rsidRPr="003C1DBD" w:rsidRDefault="00ED18F1" w:rsidP="005F0119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t xml:space="preserve">Figura </w:t>
                  </w:r>
                  <w:r w:rsidR="00B11286"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1 \s </w:instrText>
                  </w:r>
                  <w:r w:rsidR="00B11286"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 w:rsidR="00B11286">
                    <w:rPr>
                      <w:noProof/>
                    </w:rPr>
                    <w:fldChar w:fldCharType="end"/>
                  </w:r>
                  <w:r>
                    <w:noBreakHyphen/>
                    <w:t>3- Use Case "Cadastrar Funcionário"</w:t>
                  </w:r>
                </w:p>
              </w:txbxContent>
            </v:textbox>
          </v:shape>
        </w:pict>
      </w:r>
      <w:r w:rsidR="001840D6" w:rsidRPr="00492150">
        <w:rPr>
          <w:rFonts w:ascii="Arial" w:hAnsi="Arial" w:cs="Arial"/>
          <w:noProof/>
          <w:szCs w:val="24"/>
          <w:lang w:eastAsia="pt-BR"/>
        </w:rPr>
        <w:drawing>
          <wp:anchor distT="0" distB="0" distL="114300" distR="114300" simplePos="0" relativeHeight="251658245" behindDoc="0" locked="0" layoutInCell="1" allowOverlap="1" wp14:anchorId="267AEFE4" wp14:editId="5551B68C">
            <wp:simplePos x="0" y="0"/>
            <wp:positionH relativeFrom="column">
              <wp:posOffset>1243965</wp:posOffset>
            </wp:positionH>
            <wp:positionV relativeFrom="paragraph">
              <wp:posOffset>219710</wp:posOffset>
            </wp:positionV>
            <wp:extent cx="3071126" cy="1325995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8CCC27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C57F3" w14:textId="77777777" w:rsidR="003C0408" w:rsidRPr="00492150" w:rsidRDefault="003C0408" w:rsidP="00DA50F8">
      <w:pPr>
        <w:rPr>
          <w:rFonts w:ascii="Arial" w:hAnsi="Arial" w:cs="Arial"/>
          <w:szCs w:val="24"/>
        </w:rPr>
      </w:pPr>
    </w:p>
    <w:p w14:paraId="0A76D65A" w14:textId="77777777" w:rsidR="003C0408" w:rsidRPr="00492150" w:rsidRDefault="003C0408" w:rsidP="00DA50F8">
      <w:pPr>
        <w:rPr>
          <w:rFonts w:ascii="Arial" w:hAnsi="Arial" w:cs="Arial"/>
          <w:szCs w:val="24"/>
        </w:rPr>
      </w:pPr>
    </w:p>
    <w:p w14:paraId="0C0A02B4" w14:textId="77777777" w:rsidR="003C0408" w:rsidRPr="00492150" w:rsidRDefault="003C0408" w:rsidP="00DA50F8">
      <w:pPr>
        <w:rPr>
          <w:rFonts w:ascii="Arial" w:hAnsi="Arial" w:cs="Arial"/>
          <w:szCs w:val="24"/>
        </w:rPr>
      </w:pPr>
    </w:p>
    <w:p w14:paraId="77167C38" w14:textId="77777777" w:rsidR="003C0408" w:rsidRPr="00492150" w:rsidRDefault="003C0408" w:rsidP="00DA50F8">
      <w:pPr>
        <w:rPr>
          <w:rFonts w:ascii="Arial" w:hAnsi="Arial" w:cs="Arial"/>
          <w:szCs w:val="24"/>
        </w:rPr>
      </w:pPr>
    </w:p>
    <w:p w14:paraId="34A85F77" w14:textId="77777777" w:rsidR="00E05497" w:rsidRPr="00492150" w:rsidRDefault="00E05497" w:rsidP="00DA50F8">
      <w:pPr>
        <w:rPr>
          <w:rFonts w:ascii="Arial" w:hAnsi="Arial" w:cs="Arial"/>
          <w:szCs w:val="24"/>
        </w:rPr>
      </w:pPr>
    </w:p>
    <w:p w14:paraId="3A631A18" w14:textId="77777777" w:rsidR="00B32CD5" w:rsidRPr="00492150" w:rsidRDefault="00B32CD5" w:rsidP="00DA50F8">
      <w:pPr>
        <w:rPr>
          <w:rFonts w:ascii="Arial" w:hAnsi="Arial" w:cs="Arial"/>
          <w:szCs w:val="24"/>
        </w:rPr>
      </w:pPr>
    </w:p>
    <w:tbl>
      <w:tblPr>
        <w:tblStyle w:val="TabeladeGrade1Clara1"/>
        <w:tblW w:w="9409" w:type="dxa"/>
        <w:tblLook w:val="02A0" w:firstRow="1" w:lastRow="0" w:firstColumn="1" w:lastColumn="0" w:noHBand="1" w:noVBand="0"/>
        <w:tblPrChange w:id="265" w:author="martins souza" w:date="2018-08-21T23:05:00Z">
          <w:tblPr>
            <w:tblStyle w:val="TabeladeGrade1Clara1"/>
            <w:tblW w:w="9409" w:type="dxa"/>
            <w:tblLook w:val="02A0" w:firstRow="1" w:lastRow="0" w:firstColumn="1" w:lastColumn="0" w:noHBand="1" w:noVBand="0"/>
          </w:tblPr>
        </w:tblPrChange>
      </w:tblPr>
      <w:tblGrid>
        <w:gridCol w:w="4963"/>
        <w:gridCol w:w="4446"/>
        <w:tblGridChange w:id="266">
          <w:tblGrid>
            <w:gridCol w:w="360"/>
            <w:gridCol w:w="360"/>
          </w:tblGrid>
        </w:tblGridChange>
      </w:tblGrid>
      <w:tr w:rsidR="00DA50F8" w:rsidRPr="00492150" w14:paraId="76AD0510" w14:textId="77777777" w:rsidTr="5F7C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67" w:author="martins souza" w:date="2018-08-21T23:05:00Z">
              <w:tcPr>
                <w:tcW w:w="0" w:type="auto"/>
              </w:tcPr>
            </w:tcPrChange>
          </w:tcPr>
          <w:p w14:paraId="06ECD799" w14:textId="77777777" w:rsidR="00DA50F8" w:rsidRPr="00BC1C65" w:rsidRDefault="00DA50F8" w:rsidP="00BC1C65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Caso de Uso</w:t>
            </w:r>
          </w:p>
        </w:tc>
        <w:tc>
          <w:tcPr>
            <w:tcW w:w="0" w:type="dxa"/>
            <w:tcPrChange w:id="268" w:author="martins souza" w:date="2018-08-21T23:05:00Z">
              <w:tcPr>
                <w:tcW w:w="0" w:type="dxa"/>
              </w:tcPr>
            </w:tcPrChange>
          </w:tcPr>
          <w:p w14:paraId="4717C9FF" w14:textId="77777777" w:rsidR="00DA50F8" w:rsidRPr="00BC1C65" w:rsidRDefault="00DA50F8" w:rsidP="00BC1C6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Cadastrar Funcionário</w:t>
            </w:r>
          </w:p>
        </w:tc>
      </w:tr>
      <w:tr w:rsidR="00DA50F8" w:rsidRPr="00492150" w14:paraId="799E3A72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69" w:author="martins souza" w:date="2018-08-21T23:05:00Z">
              <w:tcPr>
                <w:tcW w:w="0" w:type="auto"/>
              </w:tcPr>
            </w:tcPrChange>
          </w:tcPr>
          <w:p w14:paraId="66A83750" w14:textId="77777777" w:rsidR="00DA50F8" w:rsidRPr="00BC1C65" w:rsidRDefault="00DA50F8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Resumo</w:t>
            </w:r>
          </w:p>
        </w:tc>
        <w:tc>
          <w:tcPr>
            <w:tcW w:w="0" w:type="dxa"/>
            <w:tcPrChange w:id="270" w:author="martins souza" w:date="2018-08-21T23:05:00Z">
              <w:tcPr>
                <w:tcW w:w="0" w:type="dxa"/>
              </w:tcPr>
            </w:tcPrChange>
          </w:tcPr>
          <w:p w14:paraId="5E5EE5AE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O sistema deve permitir incluir, excluir, alterar e consultar cadastro de funcionários.</w:t>
            </w:r>
          </w:p>
        </w:tc>
      </w:tr>
      <w:tr w:rsidR="00DA50F8" w:rsidRPr="00492150" w14:paraId="00729694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71" w:author="martins souza" w:date="2018-08-21T23:05:00Z">
              <w:tcPr>
                <w:tcW w:w="0" w:type="auto"/>
              </w:tcPr>
            </w:tcPrChange>
          </w:tcPr>
          <w:p w14:paraId="46351961" w14:textId="77777777" w:rsidR="00DA50F8" w:rsidRPr="00BC1C65" w:rsidRDefault="00DA50F8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Ator(es)</w:t>
            </w:r>
          </w:p>
        </w:tc>
        <w:tc>
          <w:tcPr>
            <w:tcW w:w="0" w:type="dxa"/>
            <w:tcPrChange w:id="272" w:author="martins souza" w:date="2018-08-21T23:05:00Z">
              <w:tcPr>
                <w:tcW w:w="0" w:type="dxa"/>
              </w:tcPr>
            </w:tcPrChange>
          </w:tcPr>
          <w:p w14:paraId="7E1B82B7" w14:textId="77777777" w:rsidR="00DA50F8" w:rsidRPr="00BC1C65" w:rsidRDefault="001840D6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Funcionário do tipo administrador/</w:t>
            </w:r>
            <w:r w:rsidR="00DA50F8" w:rsidRPr="00BC1C65">
              <w:rPr>
                <w:rFonts w:ascii="Arial" w:eastAsia="Arial" w:hAnsi="Arial" w:cs="Arial"/>
                <w:sz w:val="20"/>
                <w:szCs w:val="20"/>
              </w:rPr>
              <w:t>Gerente</w:t>
            </w:r>
          </w:p>
        </w:tc>
      </w:tr>
      <w:tr w:rsidR="00DA50F8" w:rsidRPr="00492150" w14:paraId="3BC8E4E3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73" w:author="martins souza" w:date="2018-08-21T23:05:00Z">
              <w:tcPr>
                <w:tcW w:w="0" w:type="auto"/>
              </w:tcPr>
            </w:tcPrChange>
          </w:tcPr>
          <w:p w14:paraId="4707550D" w14:textId="77777777" w:rsidR="00DA50F8" w:rsidRPr="00BC1C65" w:rsidRDefault="00DA50F8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Precondição</w:t>
            </w:r>
          </w:p>
        </w:tc>
        <w:tc>
          <w:tcPr>
            <w:tcW w:w="0" w:type="dxa"/>
            <w:tcPrChange w:id="274" w:author="martins souza" w:date="2018-08-21T23:05:00Z">
              <w:tcPr>
                <w:tcW w:w="0" w:type="dxa"/>
              </w:tcPr>
            </w:tcPrChange>
          </w:tcPr>
          <w:p w14:paraId="7F56B0C8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Gerente deve estar logado no sistema</w:t>
            </w:r>
          </w:p>
        </w:tc>
      </w:tr>
      <w:tr w:rsidR="00DA50F8" w:rsidRPr="00492150" w14:paraId="6219E0EE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75" w:author="martins souza" w:date="2018-08-21T23:05:00Z">
              <w:tcPr>
                <w:tcW w:w="0" w:type="auto"/>
              </w:tcPr>
            </w:tcPrChange>
          </w:tcPr>
          <w:p w14:paraId="2501B89A" w14:textId="77777777" w:rsidR="00DA50F8" w:rsidRPr="00BC1C65" w:rsidRDefault="00DA50F8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Pós-Condição</w:t>
            </w:r>
          </w:p>
        </w:tc>
        <w:tc>
          <w:tcPr>
            <w:tcW w:w="0" w:type="dxa"/>
            <w:tcPrChange w:id="276" w:author="martins souza" w:date="2018-08-21T23:05:00Z">
              <w:tcPr>
                <w:tcW w:w="0" w:type="dxa"/>
              </w:tcPr>
            </w:tcPrChange>
          </w:tcPr>
          <w:p w14:paraId="4E13A125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Armazenar dados no sistema</w:t>
            </w:r>
          </w:p>
        </w:tc>
      </w:tr>
      <w:tr w:rsidR="00DA50F8" w:rsidRPr="00492150" w14:paraId="6A47B3E2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77" w:author="martins souza" w:date="2018-08-21T23:05:00Z">
              <w:tcPr>
                <w:tcW w:w="0" w:type="auto"/>
              </w:tcPr>
            </w:tcPrChange>
          </w:tcPr>
          <w:p w14:paraId="15D6F829" w14:textId="77777777" w:rsidR="00DA50F8" w:rsidRPr="00BC1C65" w:rsidRDefault="00DA50F8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Sequência básica</w:t>
            </w:r>
          </w:p>
        </w:tc>
        <w:tc>
          <w:tcPr>
            <w:tcW w:w="0" w:type="dxa"/>
            <w:tcPrChange w:id="278" w:author="martins souza" w:date="2018-08-21T23:05:00Z">
              <w:tcPr>
                <w:tcW w:w="0" w:type="dxa"/>
              </w:tcPr>
            </w:tcPrChange>
          </w:tcPr>
          <w:p w14:paraId="72FAED5F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Incluir:</w:t>
            </w:r>
          </w:p>
          <w:p w14:paraId="1F71435C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 Logar no sistema</w:t>
            </w:r>
          </w:p>
          <w:p w14:paraId="5731DEFC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2. </w:t>
            </w:r>
            <w:r w:rsidR="005E73BD" w:rsidRPr="00BC1C65">
              <w:rPr>
                <w:rFonts w:ascii="Arial" w:eastAsia="Arial" w:hAnsi="Arial" w:cs="Arial"/>
                <w:sz w:val="20"/>
                <w:szCs w:val="20"/>
              </w:rPr>
              <w:t xml:space="preserve">Entrar com 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dados para fazer o cadastro</w:t>
            </w:r>
          </w:p>
          <w:p w14:paraId="2F445D16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 Cadastro concluído com sucesso</w:t>
            </w:r>
          </w:p>
          <w:p w14:paraId="6CB3F247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Excluir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4E626D1A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1.Informar nome ou código do funcionário a ser excluído</w:t>
            </w:r>
          </w:p>
          <w:p w14:paraId="31005A15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2.Informar método de exclusão: permanente ou arquivar</w:t>
            </w:r>
          </w:p>
          <w:p w14:paraId="758CB716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3.Cadastro excluído com sucesso</w:t>
            </w:r>
          </w:p>
          <w:p w14:paraId="3258B091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Alterar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0F7A81F8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1.Entrar no cadastro que sofrerá alteração</w:t>
            </w:r>
          </w:p>
          <w:p w14:paraId="69D8D205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2.Selecionar campos a serem alterados</w:t>
            </w:r>
          </w:p>
          <w:p w14:paraId="3DFDFC3B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3.Alteração concluída com sucesso</w:t>
            </w:r>
          </w:p>
          <w:p w14:paraId="53C24B49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Consultar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5FCEFFEA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1.Entrar com dados do</w:t>
            </w:r>
            <w:r w:rsidR="007D6FAD" w:rsidRPr="00BC1C65">
              <w:rPr>
                <w:rFonts w:ascii="Arial" w:eastAsia="Arial" w:hAnsi="Arial" w:cs="Arial"/>
                <w:sz w:val="20"/>
                <w:szCs w:val="20"/>
              </w:rPr>
              <w:t xml:space="preserve"> funcionário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: nome ou </w:t>
            </w:r>
            <w:r w:rsidR="007D6FAD" w:rsidRPr="00BC1C65">
              <w:rPr>
                <w:rFonts w:ascii="Arial" w:eastAsia="Arial" w:hAnsi="Arial" w:cs="Arial"/>
                <w:sz w:val="20"/>
                <w:szCs w:val="20"/>
              </w:rPr>
              <w:t>código</w:t>
            </w:r>
          </w:p>
          <w:p w14:paraId="233CB064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2.Exibir cadastro</w:t>
            </w:r>
          </w:p>
        </w:tc>
      </w:tr>
      <w:tr w:rsidR="00DA50F8" w:rsidRPr="00492150" w14:paraId="04C5639A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79" w:author="martins souza" w:date="2018-08-21T23:05:00Z">
              <w:tcPr>
                <w:tcW w:w="0" w:type="auto"/>
              </w:tcPr>
            </w:tcPrChange>
          </w:tcPr>
          <w:p w14:paraId="5BCCD0D9" w14:textId="77777777" w:rsidR="00DA50F8" w:rsidRPr="00BC1C65" w:rsidRDefault="009D11B7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Ex</w:t>
            </w:r>
            <w:r w:rsidR="00DA50F8" w:rsidRPr="00BC1C65">
              <w:rPr>
                <w:rFonts w:ascii="Arial" w:eastAsia="Arial" w:hAnsi="Arial" w:cs="Arial"/>
                <w:sz w:val="20"/>
                <w:szCs w:val="20"/>
              </w:rPr>
              <w:t>ceção da sequência</w:t>
            </w:r>
          </w:p>
        </w:tc>
        <w:tc>
          <w:tcPr>
            <w:tcW w:w="0" w:type="dxa"/>
            <w:tcPrChange w:id="280" w:author="martins souza" w:date="2018-08-21T23:05:00Z">
              <w:tcPr>
                <w:tcW w:w="0" w:type="dxa"/>
              </w:tcPr>
            </w:tcPrChange>
          </w:tcPr>
          <w:p w14:paraId="5B74F650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Incluir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311A40F7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1.Erro de login ou senha inválidos </w:t>
            </w:r>
          </w:p>
          <w:p w14:paraId="573B1EC4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2.Voltar ao passo 1</w:t>
            </w:r>
          </w:p>
          <w:p w14:paraId="121839A5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3.Falha ao concluir cadastro</w:t>
            </w:r>
          </w:p>
          <w:p w14:paraId="46682CC2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Excluir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2589E2B3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1.Falha ao consultar </w:t>
            </w:r>
            <w:r w:rsidR="007D6FAD" w:rsidRPr="00BC1C65">
              <w:rPr>
                <w:rFonts w:ascii="Arial" w:eastAsia="Arial" w:hAnsi="Arial" w:cs="Arial"/>
                <w:sz w:val="20"/>
                <w:szCs w:val="20"/>
              </w:rPr>
              <w:t>Funcionário</w:t>
            </w:r>
          </w:p>
          <w:p w14:paraId="35CAA6CC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2.Voltar ao passo 1</w:t>
            </w:r>
          </w:p>
          <w:p w14:paraId="3A6DBBAC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3.Não foi possível excluir cadastro</w:t>
            </w:r>
          </w:p>
          <w:p w14:paraId="1EC58DFA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Alterar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1BE47728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1.Cadastro não encontrado</w:t>
            </w:r>
          </w:p>
          <w:p w14:paraId="26BBEA03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2.Erro ao alterar campos</w:t>
            </w:r>
          </w:p>
          <w:p w14:paraId="120D3C93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3.Impossibilitado de fazer alterações</w:t>
            </w:r>
          </w:p>
          <w:p w14:paraId="20D991D2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Consultar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55BBE487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1.Dados inválidos</w:t>
            </w:r>
          </w:p>
          <w:p w14:paraId="243AF493" w14:textId="77777777" w:rsidR="00DA50F8" w:rsidRPr="00BC1C65" w:rsidRDefault="00DA50F8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2.Não foi possível </w:t>
            </w:r>
            <w:r w:rsidR="007D6FAD" w:rsidRPr="00BC1C65">
              <w:rPr>
                <w:rFonts w:ascii="Arial" w:eastAsia="Arial" w:hAnsi="Arial" w:cs="Arial"/>
                <w:sz w:val="20"/>
                <w:szCs w:val="20"/>
              </w:rPr>
              <w:t>exibir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cadastro</w:t>
            </w:r>
          </w:p>
        </w:tc>
      </w:tr>
    </w:tbl>
    <w:p w14:paraId="238AC744" w14:textId="77777777" w:rsidR="0001127B" w:rsidRPr="00492150" w:rsidRDefault="0001127B" w:rsidP="006128CE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1E0B37A6" w14:textId="77777777" w:rsidR="001840D6" w:rsidRPr="00492150" w:rsidRDefault="00F5638E" w:rsidP="006128CE">
      <w:pPr>
        <w:spacing w:after="0" w:line="360" w:lineRule="auto"/>
        <w:ind w:firstLine="709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pict w14:anchorId="3AD505F5">
          <v:shape id="Caixa de Texto 10" o:spid="_x0000_s1034" type="#_x0000_t202" style="position:absolute;left:0;text-align:left;margin-left:78.15pt;margin-top:14pt;width:294.75pt;height:11.65pt;z-index:2516582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" filled="f" stroked="f">
            <v:textbox style="mso-next-textbox:#Caixa de Texto 10" inset="0,0,0,0">
              <w:txbxContent>
                <w:p w14:paraId="09FD631D" w14:textId="77777777" w:rsidR="00ED18F1" w:rsidRPr="00FF6CF7" w:rsidRDefault="00ED18F1" w:rsidP="005D7565">
                  <w:pPr>
                    <w:pStyle w:val="Legenda"/>
                    <w:jc w:val="center"/>
                    <w:rPr>
                      <w:rFonts w:cs="Arial"/>
                      <w:noProof/>
                      <w:sz w:val="24"/>
                      <w:szCs w:val="24"/>
                    </w:rPr>
                  </w:pPr>
                  <w:r>
                    <w:t xml:space="preserve">Figura </w:t>
                  </w:r>
                  <w:r w:rsidR="00B11286"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1 \s </w:instrText>
                  </w:r>
                  <w:r w:rsidR="00B11286"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 w:rsidR="00B11286">
                    <w:rPr>
                      <w:noProof/>
                    </w:rPr>
                    <w:fldChar w:fldCharType="end"/>
                  </w:r>
                  <w:r>
                    <w:noBreakHyphen/>
                    <w:t>4- Use Case "Cadastrar Cliente"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szCs w:val="24"/>
        </w:rPr>
        <w:pict w14:anchorId="19524D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9" o:spid="_x0000_s1033" type="#_x0000_t75" alt="Recorte de Tela" style="position:absolute;left:0;text-align:left;margin-left:78.15pt;margin-top:14pt;width:294.75pt;height:83.25pt;z-index:25165827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">
            <v:imagedata r:id="rId26" o:title="Recorte de Tela"/>
          </v:shape>
        </w:pict>
      </w:r>
    </w:p>
    <w:p w14:paraId="2F629AC5" w14:textId="77777777" w:rsidR="0001127B" w:rsidRPr="00492150" w:rsidRDefault="0001127B" w:rsidP="006128CE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74D84BA2" w14:textId="77777777" w:rsidR="001840D6" w:rsidRPr="00492150" w:rsidRDefault="001840D6" w:rsidP="006128CE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28DA7E6A" w14:textId="77777777" w:rsidR="001840D6" w:rsidRPr="00492150" w:rsidRDefault="001840D6" w:rsidP="006128CE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61306606" w14:textId="77777777" w:rsidR="001840D6" w:rsidRPr="00492150" w:rsidRDefault="001840D6" w:rsidP="006128CE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p w14:paraId="18C6D2E4" w14:textId="77777777" w:rsidR="0001127B" w:rsidRPr="00492150" w:rsidRDefault="0001127B" w:rsidP="006128CE">
      <w:pPr>
        <w:spacing w:after="0" w:line="360" w:lineRule="auto"/>
        <w:ind w:firstLine="709"/>
        <w:rPr>
          <w:rFonts w:ascii="Arial" w:hAnsi="Arial" w:cs="Arial"/>
          <w:szCs w:val="24"/>
        </w:rPr>
      </w:pPr>
    </w:p>
    <w:tbl>
      <w:tblPr>
        <w:tblStyle w:val="TabeladeGrade1Clara1"/>
        <w:tblW w:w="9409" w:type="dxa"/>
        <w:tblLook w:val="02A0" w:firstRow="1" w:lastRow="0" w:firstColumn="1" w:lastColumn="0" w:noHBand="1" w:noVBand="0"/>
        <w:tblPrChange w:id="281" w:author="martins souza" w:date="2018-08-21T23:05:00Z">
          <w:tblPr>
            <w:tblStyle w:val="TabeladeGrade1Clara1"/>
            <w:tblW w:w="9409" w:type="dxa"/>
            <w:tblLook w:val="02A0" w:firstRow="1" w:lastRow="0" w:firstColumn="1" w:lastColumn="0" w:noHBand="1" w:noVBand="0"/>
          </w:tblPr>
        </w:tblPrChange>
      </w:tblPr>
      <w:tblGrid>
        <w:gridCol w:w="5558"/>
        <w:gridCol w:w="3851"/>
        <w:tblGridChange w:id="282">
          <w:tblGrid>
            <w:gridCol w:w="360"/>
            <w:gridCol w:w="360"/>
          </w:tblGrid>
        </w:tblGridChange>
      </w:tblGrid>
      <w:tr w:rsidR="00FC24D6" w:rsidRPr="00492150" w14:paraId="038286E2" w14:textId="77777777" w:rsidTr="5F7C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83" w:author="martins souza" w:date="2018-08-21T23:05:00Z">
              <w:tcPr>
                <w:tcW w:w="0" w:type="auto"/>
              </w:tcPr>
            </w:tcPrChange>
          </w:tcPr>
          <w:p w14:paraId="1E953F16" w14:textId="77777777" w:rsidR="00FC24D6" w:rsidRPr="00BC1C65" w:rsidRDefault="00FC24D6" w:rsidP="00BC1C65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Caso de Uso</w:t>
            </w:r>
          </w:p>
        </w:tc>
        <w:tc>
          <w:tcPr>
            <w:tcW w:w="0" w:type="dxa"/>
            <w:tcPrChange w:id="284" w:author="martins souza" w:date="2018-08-21T23:05:00Z">
              <w:tcPr>
                <w:tcW w:w="0" w:type="dxa"/>
              </w:tcPr>
            </w:tcPrChange>
          </w:tcPr>
          <w:p w14:paraId="5EA1E2B1" w14:textId="77777777" w:rsidR="00FC24D6" w:rsidRPr="00BC1C65" w:rsidRDefault="00370D73" w:rsidP="00BC1C6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Cadastrar cliente</w:t>
            </w:r>
          </w:p>
        </w:tc>
      </w:tr>
      <w:tr w:rsidR="00FC24D6" w:rsidRPr="00492150" w14:paraId="637F00C6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85" w:author="martins souza" w:date="2018-08-21T23:05:00Z">
              <w:tcPr>
                <w:tcW w:w="0" w:type="auto"/>
              </w:tcPr>
            </w:tcPrChange>
          </w:tcPr>
          <w:p w14:paraId="417D32C4" w14:textId="77777777" w:rsidR="00FC24D6" w:rsidRPr="00BC1C65" w:rsidRDefault="00FC24D6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Resumo</w:t>
            </w:r>
          </w:p>
        </w:tc>
        <w:tc>
          <w:tcPr>
            <w:tcW w:w="0" w:type="dxa"/>
            <w:tcPrChange w:id="286" w:author="martins souza" w:date="2018-08-21T23:05:00Z">
              <w:tcPr>
                <w:tcW w:w="0" w:type="dxa"/>
              </w:tcPr>
            </w:tcPrChange>
          </w:tcPr>
          <w:p w14:paraId="7B11588D" w14:textId="77777777" w:rsidR="00FC24D6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O sistema deve permitir incluir, excluir, alterar e consultar cadastro de clientes.</w:t>
            </w:r>
          </w:p>
        </w:tc>
      </w:tr>
      <w:tr w:rsidR="00FC24D6" w:rsidRPr="00492150" w14:paraId="43D6A3CD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87" w:author="martins souza" w:date="2018-08-21T23:05:00Z">
              <w:tcPr>
                <w:tcW w:w="0" w:type="auto"/>
              </w:tcPr>
            </w:tcPrChange>
          </w:tcPr>
          <w:p w14:paraId="1A4D86F8" w14:textId="77777777" w:rsidR="00FC24D6" w:rsidRPr="00BC1C65" w:rsidRDefault="00FC24D6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Ator(es)</w:t>
            </w:r>
          </w:p>
        </w:tc>
        <w:tc>
          <w:tcPr>
            <w:tcW w:w="0" w:type="dxa"/>
            <w:tcPrChange w:id="288" w:author="martins souza" w:date="2018-08-21T23:05:00Z">
              <w:tcPr>
                <w:tcW w:w="0" w:type="dxa"/>
              </w:tcPr>
            </w:tcPrChange>
          </w:tcPr>
          <w:p w14:paraId="2B3FA62C" w14:textId="77777777" w:rsidR="00FC24D6" w:rsidRPr="00BC1C65" w:rsidRDefault="005F0119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Funcionário</w:t>
            </w:r>
          </w:p>
        </w:tc>
      </w:tr>
      <w:tr w:rsidR="00FC24D6" w:rsidRPr="00492150" w14:paraId="1CA7A6E4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89" w:author="martins souza" w:date="2018-08-21T23:05:00Z">
              <w:tcPr>
                <w:tcW w:w="0" w:type="auto"/>
              </w:tcPr>
            </w:tcPrChange>
          </w:tcPr>
          <w:p w14:paraId="1C56C3B2" w14:textId="77777777" w:rsidR="00FC24D6" w:rsidRPr="00BC1C65" w:rsidRDefault="00FC24D6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Precondição</w:t>
            </w:r>
          </w:p>
        </w:tc>
        <w:tc>
          <w:tcPr>
            <w:tcW w:w="0" w:type="dxa"/>
            <w:tcPrChange w:id="290" w:author="martins souza" w:date="2018-08-21T23:05:00Z">
              <w:tcPr>
                <w:tcW w:w="0" w:type="dxa"/>
              </w:tcPr>
            </w:tcPrChange>
          </w:tcPr>
          <w:p w14:paraId="479E3D6F" w14:textId="77777777" w:rsidR="00FC24D6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Funcionário deve </w:t>
            </w:r>
            <w:r w:rsidR="005E73BD" w:rsidRPr="00BC1C65">
              <w:rPr>
                <w:rFonts w:ascii="Arial" w:eastAsia="Arial" w:hAnsi="Arial" w:cs="Arial"/>
                <w:sz w:val="20"/>
                <w:szCs w:val="20"/>
              </w:rPr>
              <w:t>estar logado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no sistema</w:t>
            </w:r>
          </w:p>
        </w:tc>
      </w:tr>
      <w:tr w:rsidR="00FC24D6" w:rsidRPr="00492150" w14:paraId="43F57A16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91" w:author="martins souza" w:date="2018-08-21T23:05:00Z">
              <w:tcPr>
                <w:tcW w:w="0" w:type="auto"/>
              </w:tcPr>
            </w:tcPrChange>
          </w:tcPr>
          <w:p w14:paraId="66BA2AF4" w14:textId="77777777" w:rsidR="00FC24D6" w:rsidRPr="00BC1C65" w:rsidRDefault="00FC24D6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Pós-Condição</w:t>
            </w:r>
          </w:p>
        </w:tc>
        <w:tc>
          <w:tcPr>
            <w:tcW w:w="0" w:type="dxa"/>
            <w:tcPrChange w:id="292" w:author="martins souza" w:date="2018-08-21T23:05:00Z">
              <w:tcPr>
                <w:tcW w:w="0" w:type="dxa"/>
              </w:tcPr>
            </w:tcPrChange>
          </w:tcPr>
          <w:p w14:paraId="0F0EC057" w14:textId="77777777" w:rsidR="00FC24D6" w:rsidRPr="00BC1C65" w:rsidRDefault="00FC24D6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Armazenar dados no sistema</w:t>
            </w:r>
          </w:p>
        </w:tc>
      </w:tr>
      <w:tr w:rsidR="00FC24D6" w:rsidRPr="00492150" w14:paraId="6ED03DB7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93" w:author="martins souza" w:date="2018-08-21T23:05:00Z">
              <w:tcPr>
                <w:tcW w:w="0" w:type="auto"/>
              </w:tcPr>
            </w:tcPrChange>
          </w:tcPr>
          <w:p w14:paraId="3B596579" w14:textId="77777777" w:rsidR="00FC24D6" w:rsidRPr="00BC1C65" w:rsidRDefault="00FC24D6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Sequência básica</w:t>
            </w:r>
          </w:p>
        </w:tc>
        <w:tc>
          <w:tcPr>
            <w:tcW w:w="0" w:type="dxa"/>
            <w:tcPrChange w:id="294" w:author="martins souza" w:date="2018-08-21T23:05:00Z">
              <w:tcPr>
                <w:tcW w:w="0" w:type="dxa"/>
              </w:tcPr>
            </w:tcPrChange>
          </w:tcPr>
          <w:p w14:paraId="6F96B7BC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Incluir:</w:t>
            </w:r>
          </w:p>
          <w:p w14:paraId="04138CE7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 Logar no sistema</w:t>
            </w:r>
          </w:p>
          <w:p w14:paraId="7D113914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 Consultar se cliente já possui cadastro</w:t>
            </w:r>
          </w:p>
          <w:p w14:paraId="18C7B931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 Solicitar dados pessoais para fazer o cadastro</w:t>
            </w:r>
          </w:p>
          <w:p w14:paraId="41184945" w14:textId="77777777" w:rsidR="005E73BD" w:rsidRPr="00BC1C65" w:rsidRDefault="005E73BD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   3.1 Validar documento (CPF/CNPJ)</w:t>
            </w:r>
          </w:p>
          <w:p w14:paraId="5BBFA5F2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4. Cadastro concluído com sucesso</w:t>
            </w:r>
          </w:p>
          <w:p w14:paraId="624E127F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Excluir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68288D51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1.Informar nome ou documento do cliente a ser </w:t>
            </w:r>
            <w:r w:rsidR="0001127B" w:rsidRPr="00BC1C65">
              <w:rPr>
                <w:rFonts w:ascii="Arial" w:eastAsia="Arial" w:hAnsi="Arial" w:cs="Arial"/>
                <w:sz w:val="20"/>
                <w:szCs w:val="20"/>
              </w:rPr>
              <w:t>excluído</w:t>
            </w:r>
          </w:p>
          <w:p w14:paraId="76C24DF0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2.Informar método de exclusão: permanente ou arquivar</w:t>
            </w:r>
          </w:p>
          <w:p w14:paraId="1734F783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3.Cadastro excluído com sucesso</w:t>
            </w:r>
          </w:p>
          <w:p w14:paraId="660811DD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Alterar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5EA22ABE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1.Entrar no cadastro que sofrerá alteração</w:t>
            </w:r>
          </w:p>
          <w:p w14:paraId="0E4EA49A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2.Selecionar campos a serem alterados</w:t>
            </w:r>
          </w:p>
          <w:p w14:paraId="7A0D58CC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3.Alteração concluída com sucesso</w:t>
            </w:r>
          </w:p>
          <w:p w14:paraId="6D14746E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Consultar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44C39693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1.Entrar com dados do cliente: nome ou </w:t>
            </w:r>
            <w:r w:rsidR="0001127B" w:rsidRPr="00BC1C65">
              <w:rPr>
                <w:rFonts w:ascii="Arial" w:eastAsia="Arial" w:hAnsi="Arial" w:cs="Arial"/>
                <w:sz w:val="20"/>
                <w:szCs w:val="20"/>
              </w:rPr>
              <w:t>CPF</w:t>
            </w:r>
          </w:p>
          <w:p w14:paraId="1E744D90" w14:textId="77777777" w:rsidR="00FC24D6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2.Exibir cadastro</w:t>
            </w:r>
          </w:p>
        </w:tc>
      </w:tr>
      <w:tr w:rsidR="00FC24D6" w:rsidRPr="00492150" w14:paraId="3D198A7A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95" w:author="martins souza" w:date="2018-08-21T23:05:00Z">
              <w:tcPr>
                <w:tcW w:w="0" w:type="auto"/>
              </w:tcPr>
            </w:tcPrChange>
          </w:tcPr>
          <w:p w14:paraId="45DC7C5B" w14:textId="77777777" w:rsidR="00FC24D6" w:rsidRPr="00BC1C65" w:rsidRDefault="00FC24D6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Exceção da sequência</w:t>
            </w:r>
          </w:p>
        </w:tc>
        <w:tc>
          <w:tcPr>
            <w:tcW w:w="0" w:type="dxa"/>
            <w:tcPrChange w:id="296" w:author="martins souza" w:date="2018-08-21T23:05:00Z">
              <w:tcPr>
                <w:tcW w:w="0" w:type="dxa"/>
              </w:tcPr>
            </w:tcPrChange>
          </w:tcPr>
          <w:p w14:paraId="369B9809" w14:textId="77777777" w:rsidR="00370D73" w:rsidRPr="00BC1C65" w:rsidRDefault="0001127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Incluir</w:t>
            </w:r>
            <w:r w:rsidR="00370D73"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0A24571B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1.Erro de login ou senha inválidos </w:t>
            </w:r>
          </w:p>
          <w:p w14:paraId="2F2E6560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2.Voltar ao passo 1</w:t>
            </w:r>
          </w:p>
          <w:p w14:paraId="21F3E10E" w14:textId="77777777" w:rsidR="00370D73" w:rsidRPr="00BC1C65" w:rsidRDefault="00370D73" w:rsidP="00BC1C65">
            <w:pPr>
              <w:spacing w:line="360" w:lineRule="auto"/>
              <w:ind w:lef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2.1 Cliente não existe no sistema</w:t>
            </w:r>
          </w:p>
          <w:p w14:paraId="240D8D03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3.Cliente cancela cadastro</w:t>
            </w:r>
          </w:p>
          <w:p w14:paraId="36E76509" w14:textId="77777777" w:rsidR="005E73BD" w:rsidRPr="00BC1C65" w:rsidRDefault="005E73BD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  3.1 Documento inválido</w:t>
            </w:r>
          </w:p>
          <w:p w14:paraId="661BE5E8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4.Falha ao concluir cadastro</w:t>
            </w:r>
          </w:p>
          <w:p w14:paraId="574FD4BD" w14:textId="77777777" w:rsidR="00370D73" w:rsidRPr="00BC1C65" w:rsidRDefault="00370D73" w:rsidP="00BC1C65">
            <w:pPr>
              <w:spacing w:line="360" w:lineRule="auto"/>
              <w:ind w:left="235" w:hanging="1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hAnsi="Arial" w:cs="Arial"/>
                <w:sz w:val="20"/>
                <w:szCs w:val="20"/>
              </w:rPr>
              <w:tab/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4.1 Dados preenchidos incorretamente</w:t>
            </w:r>
          </w:p>
          <w:p w14:paraId="2CA1403C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Excluir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412A1503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1.Falha ao consultar cliente</w:t>
            </w:r>
          </w:p>
          <w:p w14:paraId="0674FE6B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2.Voltar ao passo 1</w:t>
            </w:r>
          </w:p>
          <w:p w14:paraId="5150F8AE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3.Não foi possível excluir cadastro</w:t>
            </w:r>
          </w:p>
          <w:p w14:paraId="2A6112B0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Alterar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6916BDDB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1.Cadastro não encontrado</w:t>
            </w:r>
          </w:p>
          <w:p w14:paraId="287E652F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2.Erro ao alterar campos</w:t>
            </w:r>
          </w:p>
          <w:p w14:paraId="13FC81C3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3.Impossibilitado de fazer alterações</w:t>
            </w:r>
          </w:p>
          <w:p w14:paraId="590AC678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Consultar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0D6CBF04" w14:textId="77777777" w:rsidR="00370D73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1.Dados inválidos</w:t>
            </w:r>
          </w:p>
          <w:p w14:paraId="1FE8B2A1" w14:textId="77777777" w:rsidR="00FC24D6" w:rsidRPr="00BC1C65" w:rsidRDefault="00370D7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2.Não foi possível </w:t>
            </w:r>
            <w:r w:rsidR="007D6FAD" w:rsidRPr="00BC1C65">
              <w:rPr>
                <w:rFonts w:ascii="Arial" w:eastAsia="Arial" w:hAnsi="Arial" w:cs="Arial"/>
                <w:sz w:val="20"/>
                <w:szCs w:val="20"/>
              </w:rPr>
              <w:t>exibir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cadastro</w:t>
            </w:r>
          </w:p>
        </w:tc>
      </w:tr>
    </w:tbl>
    <w:p w14:paraId="17E248CF" w14:textId="77777777" w:rsidR="001840D6" w:rsidRPr="00492150" w:rsidRDefault="00F5638E" w:rsidP="005442FB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pict w14:anchorId="05729052">
          <v:shape id="Caixa de Texto 12" o:spid="_x0000_s1037" type="#_x0000_t202" style="position:absolute;margin-left:86.55pt;margin-top:20.25pt;width:300pt;height:16.25pt;z-index:251658276;visibility:visible;mso-position-horizontal-relative:text;mso-position-vertical-relative:tex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" filled="f" stroked="f">
            <v:textbox style="mso-next-textbox:#Caixa de Texto 12" inset="0,0,0,0">
              <w:txbxContent>
                <w:p w14:paraId="3CCBB5E3" w14:textId="77777777" w:rsidR="00ED18F1" w:rsidRPr="00AE5AAC" w:rsidRDefault="00ED18F1" w:rsidP="005D7565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t xml:space="preserve">Figura </w:t>
                  </w:r>
                  <w:r w:rsidR="00B11286"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1 \s </w:instrText>
                  </w:r>
                  <w:r w:rsidR="00B11286"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 w:rsidR="00B11286">
                    <w:rPr>
                      <w:noProof/>
                    </w:rPr>
                    <w:fldChar w:fldCharType="end"/>
                  </w:r>
                  <w:r>
                    <w:noBreakHyphen/>
                    <w:t>5- Use Case "Cadastrar Produtos"</w:t>
                  </w:r>
                </w:p>
              </w:txbxContent>
            </v:textbox>
          </v:shape>
        </w:pict>
      </w:r>
    </w:p>
    <w:p w14:paraId="5F0FE28C" w14:textId="77777777" w:rsidR="001840D6" w:rsidRPr="00492150" w:rsidRDefault="00F5638E" w:rsidP="005442FB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17175536">
          <v:shape id="Imagem 8" o:spid="_x0000_s1036" type="#_x0000_t75" alt="Recorte de Tela" style="position:absolute;margin-left:86.55pt;margin-top:4pt;width:300pt;height:102.75pt;z-index:25165825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">
            <v:imagedata r:id="rId27" o:title="Recorte de Tela"/>
          </v:shape>
        </w:pict>
      </w:r>
    </w:p>
    <w:p w14:paraId="7F72FB48" w14:textId="77777777" w:rsidR="001840D6" w:rsidRPr="00492150" w:rsidRDefault="001840D6" w:rsidP="005442FB">
      <w:pPr>
        <w:rPr>
          <w:rFonts w:ascii="Arial" w:hAnsi="Arial" w:cs="Arial"/>
        </w:rPr>
      </w:pPr>
    </w:p>
    <w:p w14:paraId="791F04F8" w14:textId="77777777" w:rsidR="005442FB" w:rsidRPr="00492150" w:rsidRDefault="005442FB" w:rsidP="005442FB">
      <w:pPr>
        <w:rPr>
          <w:rFonts w:ascii="Arial" w:hAnsi="Arial" w:cs="Arial"/>
        </w:rPr>
      </w:pPr>
    </w:p>
    <w:p w14:paraId="360E9C33" w14:textId="77777777" w:rsidR="001840D6" w:rsidRPr="00492150" w:rsidRDefault="001840D6" w:rsidP="005442FB">
      <w:pPr>
        <w:rPr>
          <w:rFonts w:ascii="Arial" w:hAnsi="Arial" w:cs="Arial"/>
        </w:rPr>
      </w:pPr>
    </w:p>
    <w:p w14:paraId="698B1EFA" w14:textId="77777777" w:rsidR="001840D6" w:rsidRPr="00492150" w:rsidRDefault="001840D6" w:rsidP="005442FB">
      <w:pPr>
        <w:rPr>
          <w:rFonts w:ascii="Arial" w:hAnsi="Arial" w:cs="Arial"/>
        </w:rPr>
      </w:pPr>
    </w:p>
    <w:tbl>
      <w:tblPr>
        <w:tblStyle w:val="TabeladeGrade1Clara1"/>
        <w:tblW w:w="9409" w:type="dxa"/>
        <w:tblLook w:val="02A0" w:firstRow="1" w:lastRow="0" w:firstColumn="1" w:lastColumn="0" w:noHBand="1" w:noVBand="0"/>
        <w:tblPrChange w:id="297" w:author="martins souza" w:date="2018-08-21T23:05:00Z">
          <w:tblPr>
            <w:tblStyle w:val="TabeladeGrade1Clara1"/>
            <w:tblW w:w="9409" w:type="dxa"/>
            <w:tblLook w:val="02A0" w:firstRow="1" w:lastRow="0" w:firstColumn="1" w:lastColumn="0" w:noHBand="1" w:noVBand="0"/>
          </w:tblPr>
        </w:tblPrChange>
      </w:tblPr>
      <w:tblGrid>
        <w:gridCol w:w="5558"/>
        <w:gridCol w:w="3851"/>
        <w:tblGridChange w:id="298">
          <w:tblGrid>
            <w:gridCol w:w="360"/>
            <w:gridCol w:w="360"/>
          </w:tblGrid>
        </w:tblGridChange>
      </w:tblGrid>
      <w:tr w:rsidR="005442FB" w:rsidRPr="00492150" w14:paraId="7D28E09D" w14:textId="77777777" w:rsidTr="5F7C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299" w:author="martins souza" w:date="2018-08-21T23:05:00Z">
              <w:tcPr>
                <w:tcW w:w="0" w:type="auto"/>
              </w:tcPr>
            </w:tcPrChange>
          </w:tcPr>
          <w:p w14:paraId="19303D7B" w14:textId="77777777" w:rsidR="005442FB" w:rsidRPr="00BC1C65" w:rsidRDefault="005442FB" w:rsidP="00BC1C65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Caso de Uso</w:t>
            </w:r>
          </w:p>
        </w:tc>
        <w:tc>
          <w:tcPr>
            <w:tcW w:w="0" w:type="dxa"/>
            <w:tcPrChange w:id="300" w:author="martins souza" w:date="2018-08-21T23:05:00Z">
              <w:tcPr>
                <w:tcW w:w="0" w:type="dxa"/>
              </w:tcPr>
            </w:tcPrChange>
          </w:tcPr>
          <w:p w14:paraId="6AB3574C" w14:textId="77777777" w:rsidR="005442FB" w:rsidRPr="00BC1C65" w:rsidRDefault="005442FB" w:rsidP="00BC1C6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Cadastrar </w:t>
            </w:r>
            <w:r w:rsidR="005D7565" w:rsidRPr="00BC1C65">
              <w:rPr>
                <w:rFonts w:ascii="Arial" w:eastAsia="Arial" w:hAnsi="Arial" w:cs="Arial"/>
                <w:sz w:val="20"/>
                <w:szCs w:val="20"/>
              </w:rPr>
              <w:t>Produtos</w:t>
            </w:r>
          </w:p>
        </w:tc>
      </w:tr>
      <w:tr w:rsidR="005442FB" w:rsidRPr="00492150" w14:paraId="635D53D1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01" w:author="martins souza" w:date="2018-08-21T23:05:00Z">
              <w:tcPr>
                <w:tcW w:w="0" w:type="auto"/>
              </w:tcPr>
            </w:tcPrChange>
          </w:tcPr>
          <w:p w14:paraId="243DD75B" w14:textId="77777777" w:rsidR="005442FB" w:rsidRPr="00BC1C65" w:rsidRDefault="005442FB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Resumo</w:t>
            </w:r>
          </w:p>
        </w:tc>
        <w:tc>
          <w:tcPr>
            <w:tcW w:w="0" w:type="dxa"/>
            <w:tcPrChange w:id="302" w:author="martins souza" w:date="2018-08-21T23:05:00Z">
              <w:tcPr>
                <w:tcW w:w="0" w:type="dxa"/>
              </w:tcPr>
            </w:tcPrChange>
          </w:tcPr>
          <w:p w14:paraId="737B7C52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O sistema deve permitir incluir, excluir, alterar e consultar cadastro de </w:t>
            </w:r>
            <w:r w:rsidR="005D7565" w:rsidRPr="00BC1C65">
              <w:rPr>
                <w:rFonts w:ascii="Arial" w:eastAsia="Arial" w:hAnsi="Arial" w:cs="Arial"/>
                <w:sz w:val="20"/>
                <w:szCs w:val="20"/>
              </w:rPr>
              <w:t>produtos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  <w:tr w:rsidR="005442FB" w:rsidRPr="00492150" w14:paraId="77701776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03" w:author="martins souza" w:date="2018-08-21T23:05:00Z">
              <w:tcPr>
                <w:tcW w:w="0" w:type="auto"/>
              </w:tcPr>
            </w:tcPrChange>
          </w:tcPr>
          <w:p w14:paraId="0E6566D9" w14:textId="77777777" w:rsidR="005442FB" w:rsidRPr="00BC1C65" w:rsidRDefault="005442FB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Ator(es)</w:t>
            </w:r>
          </w:p>
        </w:tc>
        <w:tc>
          <w:tcPr>
            <w:tcW w:w="0" w:type="dxa"/>
            <w:tcPrChange w:id="304" w:author="martins souza" w:date="2018-08-21T23:05:00Z">
              <w:tcPr>
                <w:tcW w:w="0" w:type="dxa"/>
              </w:tcPr>
            </w:tcPrChange>
          </w:tcPr>
          <w:p w14:paraId="63275837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Funcionário</w:t>
            </w:r>
          </w:p>
        </w:tc>
      </w:tr>
      <w:tr w:rsidR="005442FB" w:rsidRPr="00492150" w14:paraId="6A378F62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05" w:author="martins souza" w:date="2018-08-21T23:05:00Z">
              <w:tcPr>
                <w:tcW w:w="0" w:type="auto"/>
              </w:tcPr>
            </w:tcPrChange>
          </w:tcPr>
          <w:p w14:paraId="2240EFC6" w14:textId="77777777" w:rsidR="005442FB" w:rsidRPr="00BC1C65" w:rsidRDefault="005442FB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Precondição</w:t>
            </w:r>
          </w:p>
        </w:tc>
        <w:tc>
          <w:tcPr>
            <w:tcW w:w="0" w:type="dxa"/>
            <w:tcPrChange w:id="306" w:author="martins souza" w:date="2018-08-21T23:05:00Z">
              <w:tcPr>
                <w:tcW w:w="0" w:type="dxa"/>
              </w:tcPr>
            </w:tcPrChange>
          </w:tcPr>
          <w:p w14:paraId="303B339B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Funcionário deve </w:t>
            </w:r>
            <w:r w:rsidR="008B41D5" w:rsidRPr="00BC1C65">
              <w:rPr>
                <w:rFonts w:ascii="Arial" w:eastAsia="Arial" w:hAnsi="Arial" w:cs="Arial"/>
                <w:sz w:val="20"/>
                <w:szCs w:val="20"/>
              </w:rPr>
              <w:t>receber produtos e estar logado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no sistema</w:t>
            </w:r>
          </w:p>
        </w:tc>
      </w:tr>
      <w:tr w:rsidR="005442FB" w:rsidRPr="00492150" w14:paraId="7CFDC381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07" w:author="martins souza" w:date="2018-08-21T23:05:00Z">
              <w:tcPr>
                <w:tcW w:w="0" w:type="auto"/>
              </w:tcPr>
            </w:tcPrChange>
          </w:tcPr>
          <w:p w14:paraId="708486C7" w14:textId="77777777" w:rsidR="005442FB" w:rsidRPr="00BC1C65" w:rsidRDefault="005442FB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Pós-Condição</w:t>
            </w:r>
          </w:p>
        </w:tc>
        <w:tc>
          <w:tcPr>
            <w:tcW w:w="0" w:type="dxa"/>
            <w:tcPrChange w:id="308" w:author="martins souza" w:date="2018-08-21T23:05:00Z">
              <w:tcPr>
                <w:tcW w:w="0" w:type="dxa"/>
              </w:tcPr>
            </w:tcPrChange>
          </w:tcPr>
          <w:p w14:paraId="27337AE1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Armazenar dados no sistema</w:t>
            </w:r>
          </w:p>
        </w:tc>
      </w:tr>
      <w:tr w:rsidR="005442FB" w:rsidRPr="00492150" w14:paraId="043E4A82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09" w:author="martins souza" w:date="2018-08-21T23:05:00Z">
              <w:tcPr>
                <w:tcW w:w="0" w:type="auto"/>
              </w:tcPr>
            </w:tcPrChange>
          </w:tcPr>
          <w:p w14:paraId="2E422DCA" w14:textId="77777777" w:rsidR="005442FB" w:rsidRPr="00BC1C65" w:rsidRDefault="005442FB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Sequência básica</w:t>
            </w:r>
          </w:p>
        </w:tc>
        <w:tc>
          <w:tcPr>
            <w:tcW w:w="0" w:type="dxa"/>
            <w:tcPrChange w:id="310" w:author="martins souza" w:date="2018-08-21T23:05:00Z">
              <w:tcPr>
                <w:tcW w:w="0" w:type="dxa"/>
              </w:tcPr>
            </w:tcPrChange>
          </w:tcPr>
          <w:p w14:paraId="3BE37706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Incluir:</w:t>
            </w:r>
          </w:p>
          <w:p w14:paraId="2059F673" w14:textId="77777777" w:rsidR="008B41D5" w:rsidRPr="00BC1C65" w:rsidRDefault="008B41D5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 Receber produtos</w:t>
            </w:r>
          </w:p>
          <w:p w14:paraId="36506861" w14:textId="77777777" w:rsidR="005442FB" w:rsidRPr="00BC1C65" w:rsidRDefault="008B41D5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</w:t>
            </w:r>
            <w:r w:rsidR="005442FB" w:rsidRPr="00BC1C65">
              <w:rPr>
                <w:rFonts w:ascii="Arial" w:eastAsia="Arial" w:hAnsi="Arial" w:cs="Arial"/>
                <w:sz w:val="20"/>
                <w:szCs w:val="20"/>
              </w:rPr>
              <w:t>. Logar no sistema</w:t>
            </w:r>
          </w:p>
          <w:p w14:paraId="45C11978" w14:textId="77777777" w:rsidR="005442FB" w:rsidRPr="00BC1C65" w:rsidRDefault="008B41D5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</w:t>
            </w:r>
            <w:r w:rsidR="005442FB" w:rsidRPr="00BC1C65">
              <w:rPr>
                <w:rFonts w:ascii="Arial" w:eastAsia="Arial" w:hAnsi="Arial" w:cs="Arial"/>
                <w:sz w:val="20"/>
                <w:szCs w:val="20"/>
              </w:rPr>
              <w:t xml:space="preserve">Consultar se </w:t>
            </w:r>
            <w:r w:rsidR="005D7565" w:rsidRPr="00BC1C65">
              <w:rPr>
                <w:rFonts w:ascii="Arial" w:eastAsia="Arial" w:hAnsi="Arial" w:cs="Arial"/>
                <w:sz w:val="20"/>
                <w:szCs w:val="20"/>
              </w:rPr>
              <w:t>produto</w:t>
            </w:r>
            <w:r w:rsidR="005442FB" w:rsidRPr="00BC1C65">
              <w:rPr>
                <w:rFonts w:ascii="Arial" w:eastAsia="Arial" w:hAnsi="Arial" w:cs="Arial"/>
                <w:sz w:val="20"/>
                <w:szCs w:val="20"/>
              </w:rPr>
              <w:t xml:space="preserve"> já possui cadastro</w:t>
            </w:r>
          </w:p>
          <w:p w14:paraId="1BFAEE55" w14:textId="77777777" w:rsidR="005442FB" w:rsidRPr="00BC1C65" w:rsidRDefault="008B41D5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4</w:t>
            </w:r>
            <w:r w:rsidR="005442FB" w:rsidRPr="00BC1C65">
              <w:rPr>
                <w:rFonts w:ascii="Arial" w:eastAsia="Arial" w:hAnsi="Arial" w:cs="Arial"/>
                <w:sz w:val="20"/>
                <w:szCs w:val="20"/>
              </w:rPr>
              <w:t xml:space="preserve">. </w:t>
            </w:r>
            <w:r w:rsidR="005D7565" w:rsidRPr="00BC1C65">
              <w:rPr>
                <w:rFonts w:ascii="Arial" w:eastAsia="Arial" w:hAnsi="Arial" w:cs="Arial"/>
                <w:sz w:val="20"/>
                <w:szCs w:val="20"/>
              </w:rPr>
              <w:t xml:space="preserve">Preencher dados </w:t>
            </w:r>
          </w:p>
          <w:p w14:paraId="0495EF46" w14:textId="77777777" w:rsidR="005442FB" w:rsidRPr="00BC1C65" w:rsidRDefault="008B41D5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5</w:t>
            </w:r>
            <w:r w:rsidR="005442FB" w:rsidRPr="00BC1C65">
              <w:rPr>
                <w:rFonts w:ascii="Arial" w:eastAsia="Arial" w:hAnsi="Arial" w:cs="Arial"/>
                <w:sz w:val="20"/>
                <w:szCs w:val="20"/>
              </w:rPr>
              <w:t>. Cadastro concluído com sucesso</w:t>
            </w:r>
          </w:p>
          <w:p w14:paraId="07091358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Excluir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0237D251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1.Informar nome ou </w:t>
            </w:r>
            <w:r w:rsidR="005D7565" w:rsidRPr="00BC1C65">
              <w:rPr>
                <w:rFonts w:ascii="Arial" w:eastAsia="Arial" w:hAnsi="Arial" w:cs="Arial"/>
                <w:sz w:val="20"/>
                <w:szCs w:val="20"/>
              </w:rPr>
              <w:t>código do produto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a ser excluído</w:t>
            </w:r>
          </w:p>
          <w:p w14:paraId="328C1B82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2.Informar método de exclusão: permanente ou arquivar</w:t>
            </w:r>
          </w:p>
          <w:p w14:paraId="440818E7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3.Cadastro excluído com sucesso</w:t>
            </w:r>
          </w:p>
          <w:p w14:paraId="05B03C20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Alterar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54FF41CF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1.Entrar no cadastro que sofrerá alteração</w:t>
            </w:r>
          </w:p>
          <w:p w14:paraId="5F8C8627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2.Selecionar campos a serem alterados</w:t>
            </w:r>
          </w:p>
          <w:p w14:paraId="2D036BD9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3.Alteração concluída com sucesso</w:t>
            </w:r>
          </w:p>
          <w:p w14:paraId="774D29F6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Consultar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664FC32B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 xml:space="preserve">1.Entrar com dados do </w:t>
            </w:r>
            <w:r w:rsidR="00197914" w:rsidRPr="00BC1C65">
              <w:rPr>
                <w:rFonts w:ascii="Arial" w:eastAsia="Arial" w:hAnsi="Arial" w:cs="Arial"/>
                <w:sz w:val="20"/>
                <w:szCs w:val="20"/>
              </w:rPr>
              <w:t>produto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: nome ou </w:t>
            </w:r>
            <w:r w:rsidR="00197914" w:rsidRPr="00BC1C65">
              <w:rPr>
                <w:rFonts w:ascii="Arial" w:eastAsia="Arial" w:hAnsi="Arial" w:cs="Arial"/>
                <w:sz w:val="20"/>
                <w:szCs w:val="20"/>
              </w:rPr>
              <w:t>código</w:t>
            </w:r>
          </w:p>
          <w:p w14:paraId="1CFF2BC1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2.Exibir cadastro</w:t>
            </w:r>
          </w:p>
        </w:tc>
      </w:tr>
      <w:tr w:rsidR="005442FB" w:rsidRPr="00492150" w14:paraId="5FF2893B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11" w:author="martins souza" w:date="2018-08-21T23:05:00Z">
              <w:tcPr>
                <w:tcW w:w="0" w:type="auto"/>
              </w:tcPr>
            </w:tcPrChange>
          </w:tcPr>
          <w:p w14:paraId="64BD03F6" w14:textId="77777777" w:rsidR="005442FB" w:rsidRPr="00BC1C65" w:rsidRDefault="005442FB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Exceção da sequência</w:t>
            </w:r>
          </w:p>
        </w:tc>
        <w:tc>
          <w:tcPr>
            <w:tcW w:w="0" w:type="dxa"/>
            <w:tcPrChange w:id="312" w:author="martins souza" w:date="2018-08-21T23:05:00Z">
              <w:tcPr>
                <w:tcW w:w="0" w:type="dxa"/>
              </w:tcPr>
            </w:tcPrChange>
          </w:tcPr>
          <w:p w14:paraId="424DF10C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Incluir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43253CCA" w14:textId="77777777" w:rsidR="008B41D5" w:rsidRPr="00BC1C65" w:rsidRDefault="008B41D5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1.Produtos não recebidos</w:t>
            </w:r>
          </w:p>
          <w:p w14:paraId="0699ECA6" w14:textId="77777777" w:rsidR="005442FB" w:rsidRPr="00BC1C65" w:rsidRDefault="008B41D5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</w:t>
            </w:r>
            <w:r w:rsidR="005442FB" w:rsidRPr="00BC1C65">
              <w:rPr>
                <w:rFonts w:ascii="Arial" w:eastAsia="Arial" w:hAnsi="Arial" w:cs="Arial"/>
                <w:sz w:val="20"/>
                <w:szCs w:val="20"/>
              </w:rPr>
              <w:t xml:space="preserve">.Erro de login ou senha inválidos </w:t>
            </w:r>
          </w:p>
          <w:p w14:paraId="5A1858EC" w14:textId="77777777" w:rsidR="005442FB" w:rsidRPr="00BC1C65" w:rsidRDefault="008B41D5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</w:t>
            </w:r>
            <w:r w:rsidR="005442FB" w:rsidRPr="00BC1C65">
              <w:rPr>
                <w:rFonts w:ascii="Arial" w:eastAsia="Arial" w:hAnsi="Arial" w:cs="Arial"/>
                <w:sz w:val="20"/>
                <w:szCs w:val="20"/>
              </w:rPr>
              <w:t>.Voltar ao passo 1</w:t>
            </w:r>
          </w:p>
          <w:p w14:paraId="73182D8C" w14:textId="77777777" w:rsidR="005442FB" w:rsidRPr="00BC1C65" w:rsidRDefault="008B41D5" w:rsidP="00BC1C65">
            <w:pPr>
              <w:spacing w:line="360" w:lineRule="auto"/>
              <w:ind w:left="2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</w:t>
            </w:r>
            <w:r w:rsidR="005442FB" w:rsidRPr="00BC1C65">
              <w:rPr>
                <w:rFonts w:ascii="Arial" w:eastAsia="Arial" w:hAnsi="Arial" w:cs="Arial"/>
                <w:sz w:val="20"/>
                <w:szCs w:val="20"/>
              </w:rPr>
              <w:t xml:space="preserve">.1 </w:t>
            </w:r>
            <w:r w:rsidR="00197914" w:rsidRPr="00BC1C65">
              <w:rPr>
                <w:rFonts w:ascii="Arial" w:eastAsia="Arial" w:hAnsi="Arial" w:cs="Arial"/>
                <w:sz w:val="20"/>
                <w:szCs w:val="20"/>
              </w:rPr>
              <w:t>Produto</w:t>
            </w:r>
            <w:r w:rsidR="005442FB" w:rsidRPr="00BC1C65">
              <w:rPr>
                <w:rFonts w:ascii="Arial" w:eastAsia="Arial" w:hAnsi="Arial" w:cs="Arial"/>
                <w:sz w:val="20"/>
                <w:szCs w:val="20"/>
              </w:rPr>
              <w:t xml:space="preserve"> não existe no sistema</w:t>
            </w:r>
          </w:p>
          <w:p w14:paraId="01984F92" w14:textId="77777777" w:rsidR="005442FB" w:rsidRPr="00BC1C65" w:rsidRDefault="008B41D5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4</w:t>
            </w:r>
            <w:r w:rsidR="005442FB" w:rsidRPr="00BC1C65">
              <w:rPr>
                <w:rFonts w:ascii="Arial" w:eastAsia="Arial" w:hAnsi="Arial" w:cs="Arial"/>
                <w:sz w:val="20"/>
                <w:szCs w:val="20"/>
              </w:rPr>
              <w:t>.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Dados preenchidos incorretamente </w:t>
            </w:r>
          </w:p>
          <w:p w14:paraId="4B314352" w14:textId="77777777" w:rsidR="005442FB" w:rsidRPr="00BC1C65" w:rsidRDefault="008B41D5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5.Falha ao concluir cadastro</w:t>
            </w:r>
          </w:p>
          <w:p w14:paraId="3BF06BDE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Excluir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1167091B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1.Falha ao consultar </w:t>
            </w:r>
            <w:r w:rsidR="00197914" w:rsidRPr="00BC1C65">
              <w:rPr>
                <w:rFonts w:ascii="Arial" w:eastAsia="Arial" w:hAnsi="Arial" w:cs="Arial"/>
                <w:sz w:val="20"/>
                <w:szCs w:val="20"/>
              </w:rPr>
              <w:t>produto</w:t>
            </w:r>
          </w:p>
          <w:p w14:paraId="38D5020A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2.Voltar ao passo 1</w:t>
            </w:r>
          </w:p>
          <w:p w14:paraId="5EBBFA12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3.Não foi possível excluir cadastro</w:t>
            </w:r>
          </w:p>
          <w:p w14:paraId="6C756678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Alterar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6EE8F2F1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1.Cadastro não encontrado</w:t>
            </w:r>
          </w:p>
          <w:p w14:paraId="79BCF05F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3.Impossibilitado de fazer alterações</w:t>
            </w:r>
          </w:p>
          <w:p w14:paraId="605E7135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Consultar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2229F278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1.Dados inválidos</w:t>
            </w:r>
          </w:p>
          <w:p w14:paraId="3E47B4DE" w14:textId="77777777" w:rsidR="005442FB" w:rsidRPr="00BC1C65" w:rsidRDefault="005442FB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2.Não foi possível exibir cadastro</w:t>
            </w:r>
          </w:p>
        </w:tc>
      </w:tr>
    </w:tbl>
    <w:p w14:paraId="76877B71" w14:textId="77777777" w:rsidR="00C37C92" w:rsidRPr="00492150" w:rsidRDefault="00C37C92" w:rsidP="005442FB">
      <w:pPr>
        <w:rPr>
          <w:rFonts w:ascii="Arial" w:hAnsi="Arial" w:cs="Arial"/>
        </w:rPr>
      </w:pPr>
    </w:p>
    <w:p w14:paraId="4697842E" w14:textId="77777777" w:rsidR="00C37C92" w:rsidRPr="00492150" w:rsidRDefault="00C37C92" w:rsidP="005442FB">
      <w:pPr>
        <w:rPr>
          <w:rFonts w:ascii="Arial" w:hAnsi="Arial" w:cs="Arial"/>
        </w:rPr>
      </w:pPr>
    </w:p>
    <w:p w14:paraId="3DB6A25E" w14:textId="77777777" w:rsidR="00C37C92" w:rsidRPr="00492150" w:rsidRDefault="00C37C92" w:rsidP="005442FB">
      <w:pPr>
        <w:rPr>
          <w:rFonts w:ascii="Arial" w:hAnsi="Arial" w:cs="Arial"/>
        </w:rPr>
      </w:pPr>
    </w:p>
    <w:p w14:paraId="227FB8D5" w14:textId="77777777" w:rsidR="00C37C92" w:rsidRPr="00492150" w:rsidRDefault="00B96825" w:rsidP="005442FB">
      <w:pPr>
        <w:rPr>
          <w:rFonts w:ascii="Arial" w:hAnsi="Arial" w:cs="Arial"/>
        </w:rPr>
      </w:pPr>
      <w:r w:rsidRPr="00492150"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58254" behindDoc="1" locked="0" layoutInCell="1" allowOverlap="1" wp14:anchorId="752CADAA" wp14:editId="4E0F43AD">
            <wp:simplePos x="0" y="0"/>
            <wp:positionH relativeFrom="column">
              <wp:posOffset>725805</wp:posOffset>
            </wp:positionH>
            <wp:positionV relativeFrom="paragraph">
              <wp:posOffset>-19685</wp:posOffset>
            </wp:positionV>
            <wp:extent cx="4168140" cy="1569720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B0209F.tmp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99"/>
                    <a:stretch/>
                  </pic:blipFill>
                  <pic:spPr bwMode="auto">
                    <a:xfrm>
                      <a:off x="0" y="0"/>
                      <a:ext cx="416814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E27E33" w14:textId="77777777" w:rsidR="00C37C92" w:rsidRPr="00492150" w:rsidRDefault="00C37C92" w:rsidP="005442FB">
      <w:pPr>
        <w:rPr>
          <w:rFonts w:ascii="Arial" w:hAnsi="Arial" w:cs="Arial"/>
        </w:rPr>
      </w:pPr>
    </w:p>
    <w:p w14:paraId="4410348E" w14:textId="77777777" w:rsidR="00C37C92" w:rsidRPr="00492150" w:rsidRDefault="00C37C92" w:rsidP="005442FB">
      <w:pPr>
        <w:rPr>
          <w:rFonts w:ascii="Arial" w:hAnsi="Arial" w:cs="Arial"/>
        </w:rPr>
      </w:pPr>
    </w:p>
    <w:p w14:paraId="3CBD171C" w14:textId="77777777" w:rsidR="00B32CD5" w:rsidRPr="00492150" w:rsidRDefault="00B32CD5" w:rsidP="005442FB">
      <w:pPr>
        <w:rPr>
          <w:rFonts w:ascii="Arial" w:hAnsi="Arial" w:cs="Arial"/>
        </w:rPr>
      </w:pPr>
    </w:p>
    <w:p w14:paraId="3D2C59C0" w14:textId="77777777" w:rsidR="00C37C92" w:rsidRPr="00492150" w:rsidRDefault="00C37C92" w:rsidP="005442FB">
      <w:pPr>
        <w:rPr>
          <w:rFonts w:ascii="Arial" w:hAnsi="Arial" w:cs="Arial"/>
        </w:rPr>
      </w:pPr>
    </w:p>
    <w:p w14:paraId="697BE6A6" w14:textId="77777777" w:rsidR="00C37C92" w:rsidRPr="00492150" w:rsidRDefault="00C37C92" w:rsidP="005442FB">
      <w:pPr>
        <w:rPr>
          <w:rFonts w:ascii="Arial" w:hAnsi="Arial" w:cs="Arial"/>
        </w:rPr>
      </w:pPr>
    </w:p>
    <w:tbl>
      <w:tblPr>
        <w:tblStyle w:val="TabeladeGrade1Clara1"/>
        <w:tblpPr w:leftFromText="141" w:rightFromText="141" w:vertAnchor="text" w:horzAnchor="margin" w:tblpY="52"/>
        <w:tblW w:w="5108" w:type="pct"/>
        <w:tblLook w:val="02A0" w:firstRow="1" w:lastRow="0" w:firstColumn="1" w:lastColumn="0" w:noHBand="1" w:noVBand="0"/>
        <w:tblPrChange w:id="313" w:author="martins souza" w:date="2018-08-21T23:05:00Z">
          <w:tblPr>
            <w:tblStyle w:val="TabeladeGrade1Clara1"/>
            <w:tblpPr w:leftFromText="141" w:rightFromText="141" w:vertAnchor="text" w:horzAnchor="margin" w:tblpY="52"/>
            <w:tblW w:w="5108" w:type="pct"/>
            <w:tblLook w:val="02A0" w:firstRow="1" w:lastRow="0" w:firstColumn="1" w:lastColumn="0" w:noHBand="1" w:noVBand="0"/>
          </w:tblPr>
        </w:tblPrChange>
      </w:tblPr>
      <w:tblGrid>
        <w:gridCol w:w="7595"/>
        <w:gridCol w:w="1893"/>
        <w:tblGridChange w:id="314">
          <w:tblGrid>
            <w:gridCol w:w="360"/>
            <w:gridCol w:w="360"/>
          </w:tblGrid>
        </w:tblGridChange>
      </w:tblGrid>
      <w:tr w:rsidR="00D93E04" w:rsidRPr="00492150" w14:paraId="03B1B4D7" w14:textId="77777777" w:rsidTr="5F7C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15" w:author="martins souza" w:date="2018-08-21T23:05:00Z">
              <w:tcPr>
                <w:tcW w:w="0" w:type="auto"/>
                <w:hideMark/>
              </w:tcPr>
            </w:tcPrChange>
          </w:tcPr>
          <w:p w14:paraId="514C6E95" w14:textId="77777777" w:rsidR="00D93E04" w:rsidRPr="00BC1C65" w:rsidRDefault="00D93E04">
            <w:pPr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Caso de Uso</w:t>
            </w:r>
          </w:p>
        </w:tc>
        <w:tc>
          <w:tcPr>
            <w:tcW w:w="0" w:type="pct"/>
            <w:hideMark/>
            <w:tcPrChange w:id="316" w:author="martins souza" w:date="2018-08-21T23:05:00Z">
              <w:tcPr>
                <w:tcW w:w="0" w:type="pct"/>
                <w:hideMark/>
              </w:tcPr>
            </w:tcPrChange>
          </w:tcPr>
          <w:p w14:paraId="7C3B22C4" w14:textId="77777777" w:rsidR="00D93E04" w:rsidRPr="00BC1C65" w:rsidRDefault="00D93E0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Entrada No Estoque</w:t>
            </w:r>
          </w:p>
        </w:tc>
      </w:tr>
      <w:tr w:rsidR="00D93E04" w:rsidRPr="00492150" w14:paraId="0594D20C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17" w:author="martins souza" w:date="2018-08-21T23:05:00Z">
              <w:tcPr>
                <w:tcW w:w="0" w:type="auto"/>
                <w:hideMark/>
              </w:tcPr>
            </w:tcPrChange>
          </w:tcPr>
          <w:p w14:paraId="5373447E" w14:textId="77777777" w:rsidR="00D93E04" w:rsidRPr="00BC1C65" w:rsidRDefault="00D93E04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Resumo</w:t>
            </w:r>
          </w:p>
        </w:tc>
        <w:tc>
          <w:tcPr>
            <w:tcW w:w="0" w:type="pct"/>
            <w:tcPrChange w:id="318" w:author="martins souza" w:date="2018-08-21T23:05:00Z">
              <w:tcPr>
                <w:tcW w:w="0" w:type="pct"/>
              </w:tcPr>
            </w:tcPrChange>
          </w:tcPr>
          <w:p w14:paraId="08176BF2" w14:textId="77777777" w:rsidR="00D93E04" w:rsidRPr="00BC1C65" w:rsidRDefault="00D93E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O funcionário deve incluir entrada de produtos no estoque</w:t>
            </w:r>
          </w:p>
        </w:tc>
      </w:tr>
      <w:tr w:rsidR="00D93E04" w:rsidRPr="00492150" w14:paraId="5EB55FCB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19" w:author="martins souza" w:date="2018-08-21T23:05:00Z">
              <w:tcPr>
                <w:tcW w:w="0" w:type="auto"/>
                <w:hideMark/>
              </w:tcPr>
            </w:tcPrChange>
          </w:tcPr>
          <w:p w14:paraId="394AD380" w14:textId="77777777" w:rsidR="00D93E04" w:rsidRPr="00BC1C65" w:rsidRDefault="00D93E04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Ator(es)</w:t>
            </w:r>
          </w:p>
        </w:tc>
        <w:tc>
          <w:tcPr>
            <w:tcW w:w="0" w:type="pct"/>
            <w:tcPrChange w:id="320" w:author="martins souza" w:date="2018-08-21T23:05:00Z">
              <w:tcPr>
                <w:tcW w:w="0" w:type="pct"/>
              </w:tcPr>
            </w:tcPrChange>
          </w:tcPr>
          <w:p w14:paraId="06A0B7BC" w14:textId="77777777" w:rsidR="00D93E04" w:rsidRPr="00492150" w:rsidRDefault="00D93E04" w:rsidP="00066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Funcionário</w:t>
            </w:r>
          </w:p>
        </w:tc>
      </w:tr>
      <w:tr w:rsidR="00D93E04" w:rsidRPr="00492150" w14:paraId="54CDAF0D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21" w:author="martins souza" w:date="2018-08-21T23:05:00Z">
              <w:tcPr>
                <w:tcW w:w="0" w:type="auto"/>
                <w:hideMark/>
              </w:tcPr>
            </w:tcPrChange>
          </w:tcPr>
          <w:p w14:paraId="6F28C6EF" w14:textId="77777777" w:rsidR="00D93E04" w:rsidRPr="00BC1C65" w:rsidRDefault="00D93E04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Precondição</w:t>
            </w:r>
          </w:p>
        </w:tc>
        <w:tc>
          <w:tcPr>
            <w:tcW w:w="0" w:type="pct"/>
            <w:tcPrChange w:id="322" w:author="martins souza" w:date="2018-08-21T23:05:00Z">
              <w:tcPr>
                <w:tcW w:w="0" w:type="pct"/>
              </w:tcPr>
            </w:tcPrChange>
          </w:tcPr>
          <w:p w14:paraId="0A64B703" w14:textId="77777777" w:rsidR="00D93E04" w:rsidRPr="00492150" w:rsidRDefault="00D93E04" w:rsidP="00066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Funcionário deve estar logado no sistema</w:t>
            </w:r>
          </w:p>
        </w:tc>
      </w:tr>
      <w:tr w:rsidR="00D93E04" w:rsidRPr="00492150" w14:paraId="6C961001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23" w:author="martins souza" w:date="2018-08-21T23:05:00Z">
              <w:tcPr>
                <w:tcW w:w="0" w:type="auto"/>
                <w:hideMark/>
              </w:tcPr>
            </w:tcPrChange>
          </w:tcPr>
          <w:p w14:paraId="71C17211" w14:textId="77777777" w:rsidR="00D93E04" w:rsidRPr="00BC1C65" w:rsidRDefault="00D93E04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Pós-Condição</w:t>
            </w:r>
          </w:p>
        </w:tc>
        <w:tc>
          <w:tcPr>
            <w:tcW w:w="0" w:type="pct"/>
            <w:tcPrChange w:id="324" w:author="martins souza" w:date="2018-08-21T23:05:00Z">
              <w:tcPr>
                <w:tcW w:w="0" w:type="pct"/>
              </w:tcPr>
            </w:tcPrChange>
          </w:tcPr>
          <w:p w14:paraId="2541E90B" w14:textId="77777777" w:rsidR="00D93E04" w:rsidRPr="00492150" w:rsidRDefault="00D93E04" w:rsidP="00066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Atualizar estoque</w:t>
            </w:r>
          </w:p>
        </w:tc>
      </w:tr>
      <w:tr w:rsidR="00D93E04" w:rsidRPr="00492150" w14:paraId="470FD634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25" w:author="martins souza" w:date="2018-08-21T23:05:00Z">
              <w:tcPr>
                <w:tcW w:w="0" w:type="auto"/>
                <w:hideMark/>
              </w:tcPr>
            </w:tcPrChange>
          </w:tcPr>
          <w:p w14:paraId="53F0DB5E" w14:textId="77777777" w:rsidR="00D93E04" w:rsidRPr="00BC1C65" w:rsidRDefault="00D93E04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Sequência básica</w:t>
            </w:r>
          </w:p>
        </w:tc>
        <w:tc>
          <w:tcPr>
            <w:tcW w:w="0" w:type="pct"/>
            <w:tcPrChange w:id="326" w:author="martins souza" w:date="2018-08-21T23:05:00Z">
              <w:tcPr>
                <w:tcW w:w="0" w:type="pct"/>
              </w:tcPr>
            </w:tcPrChange>
          </w:tcPr>
          <w:p w14:paraId="5A1C794B" w14:textId="77777777" w:rsidR="00D93E04" w:rsidRPr="00BC1C65" w:rsidRDefault="00D93E04" w:rsidP="00BC1C65">
            <w:pPr>
              <w:pStyle w:val="PargrafodaLista"/>
              <w:numPr>
                <w:ilvl w:val="0"/>
                <w:numId w:val="2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Funcionário 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 xml:space="preserve">inclui produto no estoque </w:t>
            </w:r>
          </w:p>
          <w:p w14:paraId="11660B6A" w14:textId="77777777" w:rsidR="00D93E04" w:rsidRPr="00BC1C65" w:rsidRDefault="00D93E04" w:rsidP="00BC1C65">
            <w:pPr>
              <w:pStyle w:val="PargrafodaLista"/>
              <w:numPr>
                <w:ilvl w:val="0"/>
                <w:numId w:val="2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Funcionário registra quantidade da entrada do produto no estoque</w:t>
            </w:r>
          </w:p>
          <w:p w14:paraId="12D09AD5" w14:textId="77777777" w:rsidR="00D93E04" w:rsidRPr="00BC1C65" w:rsidRDefault="00D93E04" w:rsidP="00BC1C65">
            <w:pPr>
              <w:pStyle w:val="PargrafodaLista"/>
              <w:numPr>
                <w:ilvl w:val="0"/>
                <w:numId w:val="2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Operação matemática ‘soma’ atualiza quantidade do produto incluído na RF04, campo “quantidade em estoque”</w:t>
            </w:r>
          </w:p>
          <w:p w14:paraId="67D08F21" w14:textId="77777777" w:rsidR="00D93E04" w:rsidRPr="00BC1C65" w:rsidRDefault="00D93E04" w:rsidP="00BC1C65">
            <w:pPr>
              <w:pStyle w:val="PargrafodaLista"/>
              <w:numPr>
                <w:ilvl w:val="0"/>
                <w:numId w:val="2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Produto atualizado com sucesso</w:t>
            </w:r>
          </w:p>
        </w:tc>
      </w:tr>
      <w:tr w:rsidR="00D93E04" w:rsidRPr="00492150" w14:paraId="7CD71B23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27" w:author="martins souza" w:date="2018-08-21T23:05:00Z">
              <w:tcPr>
                <w:tcW w:w="0" w:type="auto"/>
                <w:hideMark/>
              </w:tcPr>
            </w:tcPrChange>
          </w:tcPr>
          <w:p w14:paraId="45997456" w14:textId="77777777" w:rsidR="00D93E04" w:rsidRPr="00BC1C65" w:rsidRDefault="00D93E04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lastRenderedPageBreak/>
              <w:t>Exceção da sequência</w:t>
            </w:r>
          </w:p>
        </w:tc>
        <w:tc>
          <w:tcPr>
            <w:tcW w:w="0" w:type="pct"/>
            <w:tcPrChange w:id="328" w:author="martins souza" w:date="2018-08-21T23:05:00Z">
              <w:tcPr>
                <w:tcW w:w="0" w:type="pct"/>
              </w:tcPr>
            </w:tcPrChange>
          </w:tcPr>
          <w:p w14:paraId="2B10F337" w14:textId="77777777" w:rsidR="00D93E04" w:rsidRPr="00BC1C65" w:rsidRDefault="00D93E04" w:rsidP="00BC1C65">
            <w:pPr>
              <w:pStyle w:val="PargrafodaLista"/>
              <w:numPr>
                <w:ilvl w:val="0"/>
                <w:numId w:val="27"/>
              </w:numPr>
              <w:spacing w:line="360" w:lineRule="auto"/>
              <w:ind w:left="375" w:hanging="37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Erro ao registrar informação</w:t>
            </w:r>
          </w:p>
          <w:p w14:paraId="444F5501" w14:textId="77777777" w:rsidR="00D93E04" w:rsidRPr="00BC1C65" w:rsidRDefault="00D93E04" w:rsidP="00BC1C65">
            <w:pPr>
              <w:pStyle w:val="PargrafodaLista"/>
              <w:numPr>
                <w:ilvl w:val="0"/>
                <w:numId w:val="27"/>
              </w:numPr>
              <w:spacing w:line="360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Erro ao realizar operação</w:t>
            </w:r>
          </w:p>
          <w:p w14:paraId="327CE0E7" w14:textId="77777777" w:rsidR="00D93E04" w:rsidRPr="00BC1C65" w:rsidRDefault="00D93E04" w:rsidP="00BC1C65">
            <w:pPr>
              <w:pStyle w:val="PargrafodaLista"/>
              <w:numPr>
                <w:ilvl w:val="0"/>
                <w:numId w:val="27"/>
              </w:numPr>
              <w:spacing w:line="360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Volta ao passo 2</w:t>
            </w:r>
          </w:p>
          <w:p w14:paraId="7BCCDA14" w14:textId="77777777" w:rsidR="00D93E04" w:rsidRPr="00BC1C65" w:rsidRDefault="00D93E04" w:rsidP="00BC1C65">
            <w:pPr>
              <w:pStyle w:val="PargrafodaLista"/>
              <w:numPr>
                <w:ilvl w:val="1"/>
                <w:numId w:val="38"/>
              </w:numPr>
              <w:spacing w:line="360" w:lineRule="auto"/>
              <w:ind w:left="801" w:hanging="42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Falha ao atualizar produto </w:t>
            </w:r>
          </w:p>
        </w:tc>
      </w:tr>
    </w:tbl>
    <w:p w14:paraId="633900E1" w14:textId="77777777" w:rsidR="00C37C92" w:rsidRPr="00492150" w:rsidRDefault="00C37C92" w:rsidP="005442FB">
      <w:pPr>
        <w:rPr>
          <w:rFonts w:ascii="Arial" w:hAnsi="Arial" w:cs="Arial"/>
        </w:rPr>
      </w:pPr>
    </w:p>
    <w:p w14:paraId="1CE3989F" w14:textId="77777777" w:rsidR="009E2572" w:rsidRPr="00492150" w:rsidRDefault="00F5638E" w:rsidP="005442FB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3AA4137F">
          <v:shape id="Caixa de Texto 17" o:spid="_x0000_s1039" type="#_x0000_t202" style="position:absolute;margin-left:67.35pt;margin-top:389.7pt;width:327.75pt;height:13.85pt;z-index:251658275;visibility:visible;mso-position-horizontal-relative:margin;mso-position-vertical-relative:margin" stroked="f">
            <v:textbox style="mso-next-textbox:#Caixa de Texto 17" inset="0,0,0,0">
              <w:txbxContent>
                <w:p w14:paraId="19D959B4" w14:textId="77777777" w:rsidR="00ED18F1" w:rsidRPr="00D1789F" w:rsidRDefault="00ED18F1" w:rsidP="009E2572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t xml:space="preserve">Figura </w:t>
                  </w:r>
                  <w:r w:rsidR="00B11286"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1 \s </w:instrText>
                  </w:r>
                  <w:r w:rsidR="00B11286"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 w:rsidR="00B11286">
                    <w:rPr>
                      <w:noProof/>
                    </w:rPr>
                    <w:fldChar w:fldCharType="end"/>
                  </w:r>
                  <w:r>
                    <w:noBreakHyphen/>
                    <w:t>7- Use Case "Gerar Ordem de Serviço"</w:t>
                  </w:r>
                </w:p>
              </w:txbxContent>
            </v:textbox>
            <w10:wrap type="square" anchorx="margin" anchory="margin"/>
          </v:shape>
        </w:pict>
      </w:r>
    </w:p>
    <w:p w14:paraId="6262E047" w14:textId="77777777" w:rsidR="009E2572" w:rsidRPr="00492150" w:rsidRDefault="00845A41" w:rsidP="005442FB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w:drawing>
          <wp:anchor distT="0" distB="0" distL="114300" distR="114300" simplePos="0" relativeHeight="251658267" behindDoc="0" locked="0" layoutInCell="1" allowOverlap="1" wp14:anchorId="438CCC33" wp14:editId="0B828AEF">
            <wp:simplePos x="0" y="0"/>
            <wp:positionH relativeFrom="column">
              <wp:posOffset>502285</wp:posOffset>
            </wp:positionH>
            <wp:positionV relativeFrom="paragraph">
              <wp:posOffset>504190</wp:posOffset>
            </wp:positionV>
            <wp:extent cx="4709160" cy="2895600"/>
            <wp:effectExtent l="0" t="0" r="0" b="0"/>
            <wp:wrapTopAndBottom/>
            <wp:docPr id="25" name="Imagem 25" descr="Uma imagem contendo texto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A49589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2FFCE" w14:textId="77777777" w:rsidR="009E2572" w:rsidRPr="00492150" w:rsidRDefault="00F5638E" w:rsidP="005442FB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2A18B477">
          <v:shape id="_x0000_s1104" type="#_x0000_t202" style="position:absolute;margin-left:48.15pt;margin-top:-14.25pt;width:328.2pt;height:13.5pt;z-index:251658277;mso-position-horizontal-relative:margin;mso-position-vertical-relative:margin" stroked="f">
            <v:textbox style="mso-next-textbox:#_x0000_s1104" inset="0,0,0,0">
              <w:txbxContent>
                <w:p w14:paraId="0683E76D" w14:textId="77777777" w:rsidR="00ED18F1" w:rsidRPr="00EE3052" w:rsidRDefault="00ED18F1" w:rsidP="001840D6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rPr>
                      <w:noProof/>
                    </w:rPr>
                    <w:t>Figura 3-6 – Use Case “Entrada no Estoque”</w:t>
                  </w:r>
                </w:p>
              </w:txbxContent>
            </v:textbox>
            <w10:wrap type="square" anchorx="margin" anchory="margin"/>
          </v:shape>
        </w:pict>
      </w:r>
    </w:p>
    <w:p w14:paraId="535C268D" w14:textId="77777777" w:rsidR="009E2572" w:rsidRDefault="009E2572" w:rsidP="005442FB">
      <w:pPr>
        <w:rPr>
          <w:rFonts w:ascii="Arial" w:hAnsi="Arial" w:cs="Arial"/>
        </w:rPr>
      </w:pPr>
    </w:p>
    <w:p w14:paraId="113FC937" w14:textId="77777777" w:rsidR="00B32CD5" w:rsidRPr="00492150" w:rsidRDefault="00B32CD5" w:rsidP="005442FB">
      <w:pPr>
        <w:rPr>
          <w:rFonts w:ascii="Arial" w:hAnsi="Arial" w:cs="Arial"/>
        </w:rPr>
      </w:pPr>
    </w:p>
    <w:tbl>
      <w:tblPr>
        <w:tblStyle w:val="TabeladeGrade1Clara1"/>
        <w:tblW w:w="9409" w:type="dxa"/>
        <w:tblLook w:val="02A0" w:firstRow="1" w:lastRow="0" w:firstColumn="1" w:lastColumn="0" w:noHBand="1" w:noVBand="0"/>
        <w:tblPrChange w:id="329" w:author="martins souza" w:date="2018-08-21T23:05:00Z">
          <w:tblPr>
            <w:tblStyle w:val="TabeladeGrade1Clara1"/>
            <w:tblW w:w="9409" w:type="dxa"/>
            <w:tblLook w:val="02A0" w:firstRow="1" w:lastRow="0" w:firstColumn="1" w:lastColumn="0" w:noHBand="1" w:noVBand="0"/>
          </w:tblPr>
        </w:tblPrChange>
      </w:tblPr>
      <w:tblGrid>
        <w:gridCol w:w="5774"/>
        <w:gridCol w:w="3635"/>
        <w:tblGridChange w:id="330">
          <w:tblGrid>
            <w:gridCol w:w="360"/>
            <w:gridCol w:w="360"/>
          </w:tblGrid>
        </w:tblGridChange>
      </w:tblGrid>
      <w:tr w:rsidR="009E2572" w:rsidRPr="00492150" w14:paraId="00494953" w14:textId="77777777" w:rsidTr="5F7C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31" w:author="martins souza" w:date="2018-08-21T23:05:00Z">
              <w:tcPr>
                <w:tcW w:w="0" w:type="auto"/>
              </w:tcPr>
            </w:tcPrChange>
          </w:tcPr>
          <w:p w14:paraId="5716FC39" w14:textId="77777777" w:rsidR="009E2572" w:rsidRPr="00BC1C65" w:rsidRDefault="00816DCE" w:rsidP="00BC1C65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E2572" w:rsidRPr="00BC1C65">
              <w:rPr>
                <w:rFonts w:ascii="Arial" w:eastAsia="Arial" w:hAnsi="Arial" w:cs="Arial"/>
                <w:sz w:val="20"/>
                <w:szCs w:val="20"/>
              </w:rPr>
              <w:t>Caso de Uso</w:t>
            </w:r>
          </w:p>
        </w:tc>
        <w:tc>
          <w:tcPr>
            <w:tcW w:w="0" w:type="dxa"/>
            <w:tcPrChange w:id="332" w:author="martins souza" w:date="2018-08-21T23:05:00Z">
              <w:tcPr>
                <w:tcW w:w="0" w:type="dxa"/>
              </w:tcPr>
            </w:tcPrChange>
          </w:tcPr>
          <w:p w14:paraId="27D70E38" w14:textId="77777777" w:rsidR="009E2572" w:rsidRPr="00BC1C65" w:rsidRDefault="009E2572" w:rsidP="00BC1C6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Gerar Ordem de Serviço</w:t>
            </w:r>
          </w:p>
        </w:tc>
      </w:tr>
      <w:tr w:rsidR="009E2572" w:rsidRPr="00492150" w14:paraId="59E4397C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33" w:author="martins souza" w:date="2018-08-21T23:05:00Z">
              <w:tcPr>
                <w:tcW w:w="0" w:type="auto"/>
              </w:tcPr>
            </w:tcPrChange>
          </w:tcPr>
          <w:p w14:paraId="168E9380" w14:textId="77777777" w:rsidR="009E2572" w:rsidRPr="00BC1C65" w:rsidRDefault="009E2572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Resumo</w:t>
            </w:r>
          </w:p>
        </w:tc>
        <w:tc>
          <w:tcPr>
            <w:tcW w:w="0" w:type="dxa"/>
            <w:tcPrChange w:id="334" w:author="martins souza" w:date="2018-08-21T23:05:00Z">
              <w:tcPr>
                <w:tcW w:w="0" w:type="dxa"/>
              </w:tcPr>
            </w:tcPrChange>
          </w:tcPr>
          <w:p w14:paraId="76BD5EA1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O sistema deve permitir incluir, excluir, alterar e consultar cadastro de 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>ordens de serviço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  <w:tr w:rsidR="009E2572" w:rsidRPr="00492150" w14:paraId="350747CB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35" w:author="martins souza" w:date="2018-08-21T23:05:00Z">
              <w:tcPr>
                <w:tcW w:w="0" w:type="auto"/>
              </w:tcPr>
            </w:tcPrChange>
          </w:tcPr>
          <w:p w14:paraId="237E24C9" w14:textId="77777777" w:rsidR="009E2572" w:rsidRPr="00BC1C65" w:rsidRDefault="009E2572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Ator(es)</w:t>
            </w:r>
          </w:p>
        </w:tc>
        <w:tc>
          <w:tcPr>
            <w:tcW w:w="0" w:type="dxa"/>
            <w:tcPrChange w:id="336" w:author="martins souza" w:date="2018-08-21T23:05:00Z">
              <w:tcPr>
                <w:tcW w:w="0" w:type="dxa"/>
              </w:tcPr>
            </w:tcPrChange>
          </w:tcPr>
          <w:p w14:paraId="39560B96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Funcionário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 xml:space="preserve">; </w:t>
            </w:r>
          </w:p>
        </w:tc>
      </w:tr>
      <w:tr w:rsidR="009E2572" w:rsidRPr="00492150" w14:paraId="4793051C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37" w:author="martins souza" w:date="2018-08-21T23:05:00Z">
              <w:tcPr>
                <w:tcW w:w="0" w:type="auto"/>
              </w:tcPr>
            </w:tcPrChange>
          </w:tcPr>
          <w:p w14:paraId="735A0977" w14:textId="77777777" w:rsidR="009E2572" w:rsidRPr="00BC1C65" w:rsidRDefault="009E2572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Precondição</w:t>
            </w:r>
          </w:p>
        </w:tc>
        <w:tc>
          <w:tcPr>
            <w:tcW w:w="0" w:type="dxa"/>
            <w:tcPrChange w:id="338" w:author="martins souza" w:date="2018-08-21T23:05:00Z">
              <w:tcPr>
                <w:tcW w:w="0" w:type="dxa"/>
              </w:tcPr>
            </w:tcPrChange>
          </w:tcPr>
          <w:p w14:paraId="602A0873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Funcionário deve estar logado no sistema</w:t>
            </w:r>
          </w:p>
        </w:tc>
      </w:tr>
      <w:tr w:rsidR="009E2572" w:rsidRPr="00492150" w14:paraId="4D38F40A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39" w:author="martins souza" w:date="2018-08-21T23:05:00Z">
              <w:tcPr>
                <w:tcW w:w="0" w:type="auto"/>
              </w:tcPr>
            </w:tcPrChange>
          </w:tcPr>
          <w:p w14:paraId="6E37DB23" w14:textId="77777777" w:rsidR="009E2572" w:rsidRPr="00BC1C65" w:rsidRDefault="009E2572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Pós-Condição</w:t>
            </w:r>
          </w:p>
        </w:tc>
        <w:tc>
          <w:tcPr>
            <w:tcW w:w="0" w:type="dxa"/>
            <w:tcPrChange w:id="340" w:author="martins souza" w:date="2018-08-21T23:05:00Z">
              <w:tcPr>
                <w:tcW w:w="0" w:type="dxa"/>
              </w:tcPr>
            </w:tcPrChange>
          </w:tcPr>
          <w:p w14:paraId="6FDEB0FE" w14:textId="77777777" w:rsidR="009E2572" w:rsidRPr="00BC1C65" w:rsidRDefault="0098563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Armazenar OS no sistema</w:t>
            </w:r>
          </w:p>
        </w:tc>
      </w:tr>
      <w:tr w:rsidR="009E2572" w:rsidRPr="00492150" w14:paraId="03C99E05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41" w:author="martins souza" w:date="2018-08-21T23:05:00Z">
              <w:tcPr>
                <w:tcW w:w="0" w:type="auto"/>
              </w:tcPr>
            </w:tcPrChange>
          </w:tcPr>
          <w:p w14:paraId="1CF6EF8A" w14:textId="77777777" w:rsidR="009E2572" w:rsidRPr="00BC1C65" w:rsidRDefault="009E2572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Sequência básica</w:t>
            </w:r>
          </w:p>
        </w:tc>
        <w:tc>
          <w:tcPr>
            <w:tcW w:w="0" w:type="dxa"/>
            <w:tcPrChange w:id="342" w:author="martins souza" w:date="2018-08-21T23:05:00Z">
              <w:tcPr>
                <w:tcW w:w="0" w:type="dxa"/>
              </w:tcPr>
            </w:tcPrChange>
          </w:tcPr>
          <w:p w14:paraId="485034AF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Incluir:</w:t>
            </w:r>
          </w:p>
          <w:p w14:paraId="4801F637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 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 xml:space="preserve">Consultar Cliente </w:t>
            </w:r>
          </w:p>
          <w:p w14:paraId="0E4F7141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2. 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>Consultar Produto</w:t>
            </w:r>
          </w:p>
          <w:p w14:paraId="18B872DA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 xml:space="preserve"> Preencher dados</w:t>
            </w:r>
          </w:p>
          <w:p w14:paraId="771ADD6C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4. </w:t>
            </w:r>
            <w:r w:rsidR="00A74BBE" w:rsidRPr="00BC1C65">
              <w:rPr>
                <w:rFonts w:ascii="Arial" w:eastAsia="Arial" w:hAnsi="Arial" w:cs="Arial"/>
                <w:sz w:val="20"/>
                <w:szCs w:val="20"/>
              </w:rPr>
              <w:t xml:space="preserve">Atualizar </w:t>
            </w:r>
            <w:r w:rsidR="00845A41" w:rsidRPr="00BC1C65">
              <w:rPr>
                <w:rFonts w:ascii="Arial" w:eastAsia="Arial" w:hAnsi="Arial" w:cs="Arial"/>
                <w:sz w:val="20"/>
                <w:szCs w:val="20"/>
              </w:rPr>
              <w:t>estoque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  <w:p w14:paraId="5CAD7C55" w14:textId="77777777" w:rsidR="00985633" w:rsidRPr="00BC1C65" w:rsidRDefault="00A74BBE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5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>. Operação concluída com sucesso</w:t>
            </w:r>
          </w:p>
          <w:p w14:paraId="0687ABB7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Excluir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1DD32F00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1.Informar nome ou código 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>da OS a ser excluída</w:t>
            </w:r>
          </w:p>
          <w:p w14:paraId="49BECA39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2.Informar método de exclusão: permanente ou arquivar</w:t>
            </w:r>
          </w:p>
          <w:p w14:paraId="3760C187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>OS excluída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com sucesso</w:t>
            </w:r>
          </w:p>
          <w:p w14:paraId="15ED2333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Alterar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456C161F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 xml:space="preserve">1.Entrar </w:t>
            </w:r>
            <w:r w:rsidR="008967ED" w:rsidRPr="00BC1C65">
              <w:rPr>
                <w:rFonts w:ascii="Arial" w:eastAsia="Arial" w:hAnsi="Arial" w:cs="Arial"/>
                <w:sz w:val="20"/>
                <w:szCs w:val="20"/>
              </w:rPr>
              <w:t>com código d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>a OS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que sofrerá alteração</w:t>
            </w:r>
          </w:p>
          <w:p w14:paraId="5E997EBF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2.Selecionar campos a serem alterados</w:t>
            </w:r>
          </w:p>
          <w:p w14:paraId="41A05D46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3.Alteração concluída com sucesso</w:t>
            </w:r>
          </w:p>
          <w:p w14:paraId="402711E2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Consultar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35E5E192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1.Entrar com 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>código de venda</w:t>
            </w:r>
          </w:p>
          <w:p w14:paraId="4F0B690B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2.Exibir 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>OS</w:t>
            </w:r>
          </w:p>
        </w:tc>
      </w:tr>
      <w:tr w:rsidR="009E2572" w:rsidRPr="00492150" w14:paraId="199DF7AE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  <w:tcPrChange w:id="343" w:author="martins souza" w:date="2018-08-21T23:05:00Z">
              <w:tcPr>
                <w:tcW w:w="0" w:type="auto"/>
              </w:tcPr>
            </w:tcPrChange>
          </w:tcPr>
          <w:p w14:paraId="68BFE32E" w14:textId="77777777" w:rsidR="009E2572" w:rsidRPr="00BC1C65" w:rsidRDefault="009E2572" w:rsidP="00BC1C65">
            <w:pPr>
              <w:spacing w:line="36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Exceção da sequência</w:t>
            </w:r>
          </w:p>
        </w:tc>
        <w:tc>
          <w:tcPr>
            <w:tcW w:w="0" w:type="dxa"/>
            <w:tcPrChange w:id="344" w:author="martins souza" w:date="2018-08-21T23:05:00Z">
              <w:tcPr>
                <w:tcW w:w="0" w:type="dxa"/>
              </w:tcPr>
            </w:tcPrChange>
          </w:tcPr>
          <w:p w14:paraId="247B52D9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Incluir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2A262154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>Falha ao realizar consulta</w:t>
            </w:r>
          </w:p>
          <w:p w14:paraId="13D96CD5" w14:textId="77777777" w:rsidR="00985633" w:rsidRPr="00BC1C65" w:rsidRDefault="0098563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 1.1 Cliente não cadastrado</w:t>
            </w:r>
          </w:p>
          <w:p w14:paraId="1730EEA3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</w:t>
            </w:r>
            <w:r w:rsidR="00985633" w:rsidRPr="00BC1C65">
              <w:rPr>
                <w:rFonts w:ascii="Arial" w:eastAsia="Arial" w:hAnsi="Arial" w:cs="Arial"/>
                <w:sz w:val="20"/>
                <w:szCs w:val="20"/>
              </w:rPr>
              <w:t>Voltar ao Passo 1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  <w:p w14:paraId="4B3FB317" w14:textId="77777777" w:rsidR="00985633" w:rsidRPr="00BC1C65" w:rsidRDefault="0098563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 2.1 Produto não cadastrado</w:t>
            </w:r>
          </w:p>
          <w:p w14:paraId="65C644F5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3. Dados preenchidos incorretamente </w:t>
            </w:r>
          </w:p>
          <w:p w14:paraId="02504F69" w14:textId="77777777" w:rsidR="009E2572" w:rsidRPr="00BC1C65" w:rsidRDefault="0098563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4</w:t>
            </w:r>
            <w:r w:rsidR="009E2572" w:rsidRPr="00BC1C65">
              <w:rPr>
                <w:rFonts w:ascii="Arial" w:eastAsia="Arial" w:hAnsi="Arial" w:cs="Arial"/>
                <w:sz w:val="20"/>
                <w:szCs w:val="20"/>
              </w:rPr>
              <w:t>.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Venda cancelada pelo cliente</w:t>
            </w:r>
          </w:p>
          <w:p w14:paraId="5E0331E7" w14:textId="77777777" w:rsidR="00985633" w:rsidRPr="00BC1C65" w:rsidRDefault="00985633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 4.1 Erro ao concluir venda</w:t>
            </w:r>
          </w:p>
          <w:p w14:paraId="3B9E650E" w14:textId="77777777" w:rsidR="00985633" w:rsidRPr="00BC1C65" w:rsidRDefault="004A021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5.Voltar ao passo 4</w:t>
            </w:r>
          </w:p>
          <w:p w14:paraId="46979769" w14:textId="77777777" w:rsidR="004A021C" w:rsidRPr="00BC1C65" w:rsidRDefault="004A021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 5.1 Erro ao dar baixa no estoque</w:t>
            </w:r>
          </w:p>
          <w:p w14:paraId="4098825E" w14:textId="77777777" w:rsidR="004A021C" w:rsidRPr="00BC1C65" w:rsidRDefault="004A021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6. Voltar ao passo 4</w:t>
            </w:r>
          </w:p>
          <w:p w14:paraId="35CE2737" w14:textId="77777777" w:rsidR="004A021C" w:rsidRPr="00BC1C65" w:rsidRDefault="004A021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 6.1 Erro ao encaminhar relatório</w:t>
            </w:r>
          </w:p>
          <w:p w14:paraId="40C3455E" w14:textId="77777777" w:rsidR="004A021C" w:rsidRPr="00BC1C65" w:rsidRDefault="004A021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7. Falha ao concluir venda</w:t>
            </w:r>
          </w:p>
          <w:p w14:paraId="1E48FF91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Excluir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71811E09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1.Falha ao consultar </w:t>
            </w:r>
            <w:r w:rsidR="008967ED" w:rsidRPr="00BC1C65">
              <w:rPr>
                <w:rFonts w:ascii="Arial" w:eastAsia="Arial" w:hAnsi="Arial" w:cs="Arial"/>
                <w:sz w:val="20"/>
                <w:szCs w:val="20"/>
              </w:rPr>
              <w:t>OS</w:t>
            </w:r>
          </w:p>
          <w:p w14:paraId="016A409A" w14:textId="77777777" w:rsidR="008967ED" w:rsidRPr="00BC1C65" w:rsidRDefault="008967ED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1.1 Código de registro inválido</w:t>
            </w:r>
          </w:p>
          <w:p w14:paraId="643CF4D6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2.Voltar ao passo 1</w:t>
            </w:r>
          </w:p>
          <w:p w14:paraId="1189ABFC" w14:textId="77777777" w:rsidR="009E2572" w:rsidRPr="00BC1C65" w:rsidRDefault="008967ED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3.Não foi possível excluir registro</w:t>
            </w:r>
          </w:p>
          <w:p w14:paraId="69979340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Alterar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76F8DAA2" w14:textId="77777777" w:rsidR="008967ED" w:rsidRPr="00BC1C65" w:rsidRDefault="008967ED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1.Falha ao consultar OS</w:t>
            </w:r>
          </w:p>
          <w:p w14:paraId="43E877A1" w14:textId="77777777" w:rsidR="008967ED" w:rsidRPr="00BC1C65" w:rsidRDefault="008967ED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1.1 Código de registro inválido</w:t>
            </w:r>
          </w:p>
          <w:p w14:paraId="48424237" w14:textId="77777777" w:rsidR="009E2572" w:rsidRPr="00BC1C65" w:rsidRDefault="008967ED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 Falha ao</w:t>
            </w:r>
            <w:r w:rsidR="009E2572" w:rsidRPr="00BC1C65">
              <w:rPr>
                <w:rFonts w:ascii="Arial" w:eastAsia="Arial" w:hAnsi="Arial" w:cs="Arial"/>
                <w:sz w:val="20"/>
                <w:szCs w:val="20"/>
              </w:rPr>
              <w:t xml:space="preserve"> fazer alterações</w:t>
            </w:r>
          </w:p>
          <w:p w14:paraId="30F312F2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Consultar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782A9505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</w:t>
            </w:r>
            <w:r w:rsidR="005056F0" w:rsidRPr="00BC1C65">
              <w:rPr>
                <w:rFonts w:ascii="Arial" w:eastAsia="Arial" w:hAnsi="Arial" w:cs="Arial"/>
                <w:sz w:val="20"/>
                <w:szCs w:val="20"/>
              </w:rPr>
              <w:t>Código inválido</w:t>
            </w:r>
          </w:p>
          <w:p w14:paraId="14A3C91F" w14:textId="77777777" w:rsidR="005056F0" w:rsidRPr="00BC1C65" w:rsidRDefault="005056F0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 1.1 Venda não encontrada</w:t>
            </w:r>
          </w:p>
          <w:p w14:paraId="6A6757BE" w14:textId="77777777" w:rsidR="009E2572" w:rsidRPr="00BC1C65" w:rsidRDefault="009E2572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2.Não foi possível exibir</w:t>
            </w:r>
            <w:r w:rsidR="008967ED" w:rsidRPr="00BC1C65">
              <w:rPr>
                <w:rFonts w:ascii="Arial" w:eastAsia="Arial" w:hAnsi="Arial" w:cs="Arial"/>
                <w:sz w:val="20"/>
                <w:szCs w:val="20"/>
              </w:rPr>
              <w:t xml:space="preserve"> registro da OS</w:t>
            </w:r>
          </w:p>
        </w:tc>
      </w:tr>
    </w:tbl>
    <w:p w14:paraId="5C339804" w14:textId="77777777" w:rsidR="0001203F" w:rsidRPr="00492150" w:rsidRDefault="00F5638E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10CFF135">
          <v:shape id="Caixa de Texto 19" o:spid="_x0000_s1043" type="#_x0000_t202" style="position:absolute;margin-left:76.65pt;margin-top:176.3pt;width:304.5pt;height:15.25pt;z-index:251658272;visibility:visible;mso-position-horizontal-relative:margin;mso-position-vertical-relative:margin" stroked="f">
            <v:textbox style="mso-next-textbox:#Caixa de Texto 19" inset="0,0,0,0">
              <w:txbxContent>
                <w:p w14:paraId="1CA88798" w14:textId="77777777" w:rsidR="00ED18F1" w:rsidRPr="00DD6E2E" w:rsidRDefault="00ED18F1" w:rsidP="00AD1F2C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t>Figura 3-8- Use Case "Concluir Venda"</w:t>
                  </w:r>
                </w:p>
              </w:txbxContent>
            </v:textbox>
            <w10:wrap type="square" anchorx="margin" anchory="margin"/>
          </v:shape>
        </w:pict>
      </w:r>
    </w:p>
    <w:p w14:paraId="425BA812" w14:textId="77777777" w:rsidR="005E73BD" w:rsidRPr="00492150" w:rsidRDefault="00845A4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w:drawing>
          <wp:anchor distT="0" distB="0" distL="114300" distR="114300" simplePos="0" relativeHeight="251658270" behindDoc="0" locked="0" layoutInCell="1" allowOverlap="1" wp14:anchorId="146525AB" wp14:editId="0762D96E">
            <wp:simplePos x="0" y="0"/>
            <wp:positionH relativeFrom="column">
              <wp:posOffset>959909</wp:posOffset>
            </wp:positionH>
            <wp:positionV relativeFrom="paragraph">
              <wp:posOffset>258869</wp:posOffset>
            </wp:positionV>
            <wp:extent cx="4115157" cy="2568163"/>
            <wp:effectExtent l="0" t="0" r="0" b="0"/>
            <wp:wrapTopAndBottom/>
            <wp:docPr id="26" name="Imagem 26" descr="Uma imagem contendo texto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A4CFD0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eladeGrade1Clara1"/>
        <w:tblpPr w:leftFromText="141" w:rightFromText="141" w:vertAnchor="text" w:horzAnchor="margin" w:tblpY="52"/>
        <w:tblW w:w="5108" w:type="pct"/>
        <w:tblLook w:val="02A0" w:firstRow="1" w:lastRow="0" w:firstColumn="1" w:lastColumn="0" w:noHBand="1" w:noVBand="0"/>
        <w:tblPrChange w:id="345" w:author="martins souza" w:date="2018-08-21T23:05:00Z">
          <w:tblPr>
            <w:tblStyle w:val="TabeladeGrade1Clara1"/>
            <w:tblpPr w:leftFromText="141" w:rightFromText="141" w:vertAnchor="text" w:horzAnchor="margin" w:tblpY="52"/>
            <w:tblW w:w="5108" w:type="pct"/>
            <w:tblLook w:val="02A0" w:firstRow="1" w:lastRow="0" w:firstColumn="1" w:lastColumn="0" w:noHBand="1" w:noVBand="0"/>
          </w:tblPr>
        </w:tblPrChange>
      </w:tblPr>
      <w:tblGrid>
        <w:gridCol w:w="7317"/>
        <w:gridCol w:w="2171"/>
        <w:tblGridChange w:id="346">
          <w:tblGrid>
            <w:gridCol w:w="360"/>
            <w:gridCol w:w="360"/>
          </w:tblGrid>
        </w:tblGridChange>
      </w:tblGrid>
      <w:tr w:rsidR="00AD1F2C" w:rsidRPr="00492150" w14:paraId="64C9B358" w14:textId="77777777" w:rsidTr="5F7C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47" w:author="martins souza" w:date="2018-08-21T23:05:00Z">
              <w:tcPr>
                <w:tcW w:w="0" w:type="auto"/>
                <w:hideMark/>
              </w:tcPr>
            </w:tcPrChange>
          </w:tcPr>
          <w:p w14:paraId="514B937A" w14:textId="77777777" w:rsidR="00AD1F2C" w:rsidRPr="00BC1C65" w:rsidRDefault="00AD1F2C">
            <w:pPr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Caso de Uso</w:t>
            </w:r>
          </w:p>
        </w:tc>
        <w:tc>
          <w:tcPr>
            <w:tcW w:w="0" w:type="pct"/>
            <w:hideMark/>
            <w:tcPrChange w:id="348" w:author="martins souza" w:date="2018-08-21T23:05:00Z">
              <w:tcPr>
                <w:tcW w:w="0" w:type="pct"/>
                <w:hideMark/>
              </w:tcPr>
            </w:tcPrChange>
          </w:tcPr>
          <w:p w14:paraId="5B65A076" w14:textId="77777777" w:rsidR="00AD1F2C" w:rsidRPr="00BC1C65" w:rsidRDefault="00AD1F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Concluir Venda</w:t>
            </w:r>
          </w:p>
        </w:tc>
      </w:tr>
      <w:tr w:rsidR="00AD1F2C" w:rsidRPr="00492150" w14:paraId="376E6BEE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49" w:author="martins souza" w:date="2018-08-21T23:05:00Z">
              <w:tcPr>
                <w:tcW w:w="0" w:type="auto"/>
                <w:hideMark/>
              </w:tcPr>
            </w:tcPrChange>
          </w:tcPr>
          <w:p w14:paraId="28F22710" w14:textId="77777777" w:rsidR="00AD1F2C" w:rsidRPr="00BC1C65" w:rsidRDefault="00AD1F2C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Resumo</w:t>
            </w:r>
          </w:p>
        </w:tc>
        <w:tc>
          <w:tcPr>
            <w:tcW w:w="0" w:type="pct"/>
            <w:tcPrChange w:id="350" w:author="martins souza" w:date="2018-08-21T23:05:00Z">
              <w:tcPr>
                <w:tcW w:w="0" w:type="pct"/>
              </w:tcPr>
            </w:tcPrChange>
          </w:tcPr>
          <w:p w14:paraId="6CD16075" w14:textId="77777777" w:rsidR="00AD1F2C" w:rsidRPr="00BC1C65" w:rsidRDefault="00426B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O funcionário deve concluir venda e efetuar a baixa no estoque do produto retirado</w:t>
            </w:r>
          </w:p>
        </w:tc>
      </w:tr>
      <w:tr w:rsidR="00AD1F2C" w:rsidRPr="00492150" w14:paraId="60AFFBA2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51" w:author="martins souza" w:date="2018-08-21T23:05:00Z">
              <w:tcPr>
                <w:tcW w:w="0" w:type="auto"/>
                <w:hideMark/>
              </w:tcPr>
            </w:tcPrChange>
          </w:tcPr>
          <w:p w14:paraId="222F5404" w14:textId="77777777" w:rsidR="00AD1F2C" w:rsidRPr="00BC1C65" w:rsidRDefault="00AD1F2C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Ator(es)</w:t>
            </w:r>
          </w:p>
        </w:tc>
        <w:tc>
          <w:tcPr>
            <w:tcW w:w="0" w:type="pct"/>
            <w:tcPrChange w:id="352" w:author="martins souza" w:date="2018-08-21T23:05:00Z">
              <w:tcPr>
                <w:tcW w:w="0" w:type="pct"/>
              </w:tcPr>
            </w:tcPrChange>
          </w:tcPr>
          <w:p w14:paraId="0CB6ED08" w14:textId="77777777" w:rsidR="00AD1F2C" w:rsidRPr="00492150" w:rsidRDefault="00426B5C" w:rsidP="00912A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Funcionário</w:t>
            </w:r>
          </w:p>
        </w:tc>
      </w:tr>
      <w:tr w:rsidR="00AD1F2C" w:rsidRPr="00492150" w14:paraId="2A001E61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53" w:author="martins souza" w:date="2018-08-21T23:05:00Z">
              <w:tcPr>
                <w:tcW w:w="0" w:type="auto"/>
                <w:hideMark/>
              </w:tcPr>
            </w:tcPrChange>
          </w:tcPr>
          <w:p w14:paraId="5A556ABD" w14:textId="77777777" w:rsidR="00AD1F2C" w:rsidRPr="00BC1C65" w:rsidRDefault="00AD1F2C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Precondição</w:t>
            </w:r>
          </w:p>
        </w:tc>
        <w:tc>
          <w:tcPr>
            <w:tcW w:w="0" w:type="pct"/>
            <w:tcPrChange w:id="354" w:author="martins souza" w:date="2018-08-21T23:05:00Z">
              <w:tcPr>
                <w:tcW w:w="0" w:type="pct"/>
              </w:tcPr>
            </w:tcPrChange>
          </w:tcPr>
          <w:p w14:paraId="19ECBC4A" w14:textId="77777777" w:rsidR="00AD1F2C" w:rsidRPr="00492150" w:rsidRDefault="00426B5C" w:rsidP="00912A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Funcionário deve estar logado no sistema</w:t>
            </w:r>
          </w:p>
        </w:tc>
      </w:tr>
      <w:tr w:rsidR="00AD1F2C" w:rsidRPr="00492150" w14:paraId="585F1118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55" w:author="martins souza" w:date="2018-08-21T23:05:00Z">
              <w:tcPr>
                <w:tcW w:w="0" w:type="auto"/>
                <w:hideMark/>
              </w:tcPr>
            </w:tcPrChange>
          </w:tcPr>
          <w:p w14:paraId="619A2B41" w14:textId="77777777" w:rsidR="00AD1F2C" w:rsidRPr="00BC1C65" w:rsidRDefault="00AD1F2C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Pós-Condição</w:t>
            </w:r>
          </w:p>
        </w:tc>
        <w:tc>
          <w:tcPr>
            <w:tcW w:w="0" w:type="pct"/>
            <w:tcPrChange w:id="356" w:author="martins souza" w:date="2018-08-21T23:05:00Z">
              <w:tcPr>
                <w:tcW w:w="0" w:type="pct"/>
              </w:tcPr>
            </w:tcPrChange>
          </w:tcPr>
          <w:p w14:paraId="727A4968" w14:textId="77777777" w:rsidR="00AD1F2C" w:rsidRPr="00492150" w:rsidRDefault="00A74BBE" w:rsidP="00912A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Atualizar quantidade d</w:t>
            </w:r>
            <w:r w:rsidR="00426B5C" w:rsidRPr="00492150">
              <w:rPr>
                <w:rFonts w:ascii="Arial" w:eastAsia="Arial" w:hAnsi="Arial" w:cs="Arial"/>
                <w:sz w:val="20"/>
                <w:szCs w:val="20"/>
              </w:rPr>
              <w:t>o estoque</w:t>
            </w:r>
            <w:r w:rsidRPr="00492150">
              <w:rPr>
                <w:rFonts w:ascii="Arial" w:eastAsia="Arial" w:hAnsi="Arial" w:cs="Arial"/>
                <w:sz w:val="20"/>
                <w:szCs w:val="20"/>
              </w:rPr>
              <w:t xml:space="preserve"> (baixa)</w:t>
            </w:r>
          </w:p>
        </w:tc>
      </w:tr>
      <w:tr w:rsidR="00AD1F2C" w:rsidRPr="00492150" w14:paraId="1410BE63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57" w:author="martins souza" w:date="2018-08-21T23:05:00Z">
              <w:tcPr>
                <w:tcW w:w="0" w:type="auto"/>
                <w:hideMark/>
              </w:tcPr>
            </w:tcPrChange>
          </w:tcPr>
          <w:p w14:paraId="521F985D" w14:textId="77777777" w:rsidR="00AD1F2C" w:rsidRPr="00BC1C65" w:rsidRDefault="00AD1F2C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Sequência básica</w:t>
            </w:r>
          </w:p>
        </w:tc>
        <w:tc>
          <w:tcPr>
            <w:tcW w:w="0" w:type="pct"/>
            <w:tcPrChange w:id="358" w:author="martins souza" w:date="2018-08-21T23:05:00Z">
              <w:tcPr>
                <w:tcW w:w="0" w:type="pct"/>
              </w:tcPr>
            </w:tcPrChange>
          </w:tcPr>
          <w:p w14:paraId="21250F0A" w14:textId="77777777" w:rsidR="00AD1F2C" w:rsidRPr="00BC1C65" w:rsidRDefault="00426B5C" w:rsidP="00BC1C65">
            <w:pPr>
              <w:pStyle w:val="PargrafodaLista"/>
              <w:numPr>
                <w:ilvl w:val="0"/>
                <w:numId w:val="3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Funcionário </w:t>
            </w:r>
            <w:r w:rsidR="00506FAA" w:rsidRPr="00BC1C65">
              <w:rPr>
                <w:rFonts w:ascii="Arial" w:eastAsia="Arial" w:hAnsi="Arial" w:cs="Arial"/>
                <w:sz w:val="20"/>
                <w:szCs w:val="20"/>
              </w:rPr>
              <w:t xml:space="preserve">consulta OS </w:t>
            </w:r>
          </w:p>
          <w:p w14:paraId="25BEB1A6" w14:textId="77777777" w:rsidR="00426B5C" w:rsidRPr="00BC1C65" w:rsidRDefault="00426B5C" w:rsidP="00BC1C65">
            <w:pPr>
              <w:pStyle w:val="PargrafodaLista"/>
              <w:numPr>
                <w:ilvl w:val="0"/>
                <w:numId w:val="3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Funcionário </w:t>
            </w:r>
            <w:r w:rsidR="00506FAA" w:rsidRPr="00BC1C65">
              <w:rPr>
                <w:rFonts w:ascii="Arial" w:eastAsia="Arial" w:hAnsi="Arial" w:cs="Arial"/>
                <w:sz w:val="20"/>
                <w:szCs w:val="20"/>
              </w:rPr>
              <w:t xml:space="preserve">confirma pagamento e 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>registra status de venda “concluído”</w:t>
            </w:r>
          </w:p>
          <w:p w14:paraId="1FB1FDEE" w14:textId="77777777" w:rsidR="00426B5C" w:rsidRPr="00BC1C65" w:rsidRDefault="00426B5C" w:rsidP="00BC1C65">
            <w:pPr>
              <w:pStyle w:val="PargrafodaLista"/>
              <w:numPr>
                <w:ilvl w:val="0"/>
                <w:numId w:val="3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Efetuar baixa no sistema</w:t>
            </w:r>
          </w:p>
          <w:p w14:paraId="0A675806" w14:textId="77777777" w:rsidR="00A74BBE" w:rsidRPr="00BC1C65" w:rsidRDefault="00A74BBE" w:rsidP="00BC1C65">
            <w:pPr>
              <w:pStyle w:val="PargrafodaLista"/>
              <w:numPr>
                <w:ilvl w:val="1"/>
                <w:numId w:val="39"/>
              </w:numPr>
              <w:spacing w:line="360" w:lineRule="auto"/>
              <w:ind w:left="801" w:hanging="42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Atualizar RF04, campo “quantidade em estoque” (operação matemática de subtração)</w:t>
            </w:r>
          </w:p>
          <w:p w14:paraId="39A89960" w14:textId="77777777" w:rsidR="00426B5C" w:rsidRPr="00BC1C65" w:rsidRDefault="00426B5C" w:rsidP="00BC1C65">
            <w:pPr>
              <w:pStyle w:val="PargrafodaLista"/>
              <w:numPr>
                <w:ilvl w:val="0"/>
                <w:numId w:val="39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Produto atualiza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do com sucesso</w:t>
            </w:r>
          </w:p>
        </w:tc>
      </w:tr>
      <w:tr w:rsidR="00AD1F2C" w:rsidRPr="00492150" w14:paraId="2302FE26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7" w:type="pct"/>
            <w:hideMark/>
            <w:tcPrChange w:id="359" w:author="martins souza" w:date="2018-08-21T23:05:00Z">
              <w:tcPr>
                <w:tcW w:w="0" w:type="auto"/>
                <w:hideMark/>
              </w:tcPr>
            </w:tcPrChange>
          </w:tcPr>
          <w:p w14:paraId="61648C84" w14:textId="77777777" w:rsidR="00AD1F2C" w:rsidRPr="00BC1C65" w:rsidRDefault="00AD1F2C">
            <w:pPr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lastRenderedPageBreak/>
              <w:t>Exceção da sequência</w:t>
            </w:r>
          </w:p>
        </w:tc>
        <w:tc>
          <w:tcPr>
            <w:tcW w:w="0" w:type="pct"/>
            <w:tcPrChange w:id="360" w:author="martins souza" w:date="2018-08-21T23:05:00Z">
              <w:tcPr>
                <w:tcW w:w="0" w:type="pct"/>
              </w:tcPr>
            </w:tcPrChange>
          </w:tcPr>
          <w:p w14:paraId="696F98C4" w14:textId="77777777" w:rsidR="00AD1F2C" w:rsidRPr="00BC1C65" w:rsidRDefault="00506FAA" w:rsidP="00BC1C65">
            <w:pPr>
              <w:pStyle w:val="PargrafodaLista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OS não encontrada</w:t>
            </w:r>
          </w:p>
          <w:p w14:paraId="794477DC" w14:textId="77777777" w:rsidR="00426B5C" w:rsidRPr="00BC1C65" w:rsidRDefault="00506FAA" w:rsidP="00BC1C65">
            <w:pPr>
              <w:pStyle w:val="PargrafodaLista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Pagamento pendente</w:t>
            </w:r>
          </w:p>
          <w:p w14:paraId="52B718E6" w14:textId="77777777" w:rsidR="00426B5C" w:rsidRPr="00BC1C65" w:rsidRDefault="00426B5C" w:rsidP="00BC1C65">
            <w:pPr>
              <w:pStyle w:val="PargrafodaLista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Erro ao realizar operação</w:t>
            </w:r>
          </w:p>
          <w:p w14:paraId="554311A3" w14:textId="77777777" w:rsidR="00426B5C" w:rsidRPr="00BC1C65" w:rsidRDefault="00426B5C" w:rsidP="00BC1C65">
            <w:pPr>
              <w:pStyle w:val="PargrafodaLista"/>
              <w:numPr>
                <w:ilvl w:val="0"/>
                <w:numId w:val="40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Volta ao passo 3</w:t>
            </w:r>
          </w:p>
          <w:p w14:paraId="09086B24" w14:textId="77777777" w:rsidR="00426B5C" w:rsidRPr="00BC1C65" w:rsidRDefault="00426B5C" w:rsidP="00BC1C65">
            <w:pPr>
              <w:pStyle w:val="PargrafodaLista"/>
              <w:numPr>
                <w:ilvl w:val="1"/>
                <w:numId w:val="39"/>
              </w:numPr>
              <w:spacing w:line="360" w:lineRule="auto"/>
              <w:ind w:left="817" w:hanging="42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Falha ao atualizar produto </w:t>
            </w:r>
          </w:p>
        </w:tc>
      </w:tr>
    </w:tbl>
    <w:p w14:paraId="44DCC8E1" w14:textId="77777777" w:rsidR="00BB7C4B" w:rsidRPr="00492150" w:rsidRDefault="00BB7C4B">
      <w:pPr>
        <w:rPr>
          <w:rFonts w:ascii="Arial" w:hAnsi="Arial" w:cs="Arial"/>
        </w:rPr>
      </w:pPr>
    </w:p>
    <w:p w14:paraId="651327BE" w14:textId="77777777" w:rsidR="001840D6" w:rsidRPr="00492150" w:rsidRDefault="001840D6">
      <w:pPr>
        <w:rPr>
          <w:rFonts w:ascii="Arial" w:hAnsi="Arial" w:cs="Arial"/>
        </w:rPr>
      </w:pPr>
      <w:r w:rsidRPr="00492150"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58241" behindDoc="0" locked="0" layoutInCell="1" allowOverlap="1" wp14:anchorId="763C0F4C" wp14:editId="7923DB9B">
            <wp:simplePos x="0" y="0"/>
            <wp:positionH relativeFrom="column">
              <wp:posOffset>1243965</wp:posOffset>
            </wp:positionH>
            <wp:positionV relativeFrom="paragraph">
              <wp:posOffset>196215</wp:posOffset>
            </wp:positionV>
            <wp:extent cx="3002540" cy="1432684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8C5A8A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638E">
        <w:rPr>
          <w:rFonts w:ascii="Arial" w:hAnsi="Arial" w:cs="Arial"/>
          <w:noProof/>
        </w:rPr>
        <w:pict w14:anchorId="6FACB308">
          <v:shape id="Caixa de Texto 25" o:spid="_x0000_s1046" type="#_x0000_t202" style="position:absolute;margin-left:67.95pt;margin-top:16.25pt;width:307.5pt;height:14.25pt;z-index:251658273;visibility:visible;mso-position-horizontal-relative:text;mso-position-vertical-relative:tex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<v:textbox style="mso-next-textbox:#Caixa de Texto 25" inset="0,0,0,0">
              <w:txbxContent>
                <w:p w14:paraId="6137C2EB" w14:textId="77777777" w:rsidR="00ED18F1" w:rsidRPr="008C6B26" w:rsidRDefault="00ED18F1" w:rsidP="00AD1F2C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t>Figura 3-9 - Use Case "Gerar Relatório de Vendas"</w:t>
                  </w:r>
                </w:p>
              </w:txbxContent>
            </v:textbox>
          </v:shape>
        </w:pict>
      </w:r>
    </w:p>
    <w:p w14:paraId="2AE89338" w14:textId="77777777" w:rsidR="00247C02" w:rsidRPr="00492150" w:rsidRDefault="00247C02">
      <w:pPr>
        <w:rPr>
          <w:rFonts w:ascii="Arial" w:hAnsi="Arial" w:cs="Arial"/>
        </w:rPr>
      </w:pPr>
    </w:p>
    <w:p w14:paraId="3764941A" w14:textId="77777777" w:rsidR="001840D6" w:rsidRPr="00492150" w:rsidRDefault="001840D6">
      <w:pPr>
        <w:rPr>
          <w:rFonts w:ascii="Arial" w:hAnsi="Arial" w:cs="Arial"/>
        </w:rPr>
      </w:pPr>
    </w:p>
    <w:p w14:paraId="28926B3C" w14:textId="77777777" w:rsidR="001840D6" w:rsidRPr="00492150" w:rsidRDefault="001840D6">
      <w:pPr>
        <w:rPr>
          <w:rFonts w:ascii="Arial" w:hAnsi="Arial" w:cs="Arial"/>
        </w:rPr>
      </w:pPr>
    </w:p>
    <w:p w14:paraId="1428A2B5" w14:textId="77777777" w:rsidR="00B32CD5" w:rsidRPr="00492150" w:rsidRDefault="00B32CD5">
      <w:pPr>
        <w:rPr>
          <w:rFonts w:ascii="Arial" w:hAnsi="Arial" w:cs="Arial"/>
        </w:rPr>
      </w:pPr>
    </w:p>
    <w:p w14:paraId="75F6BF49" w14:textId="77777777" w:rsidR="001840D6" w:rsidRPr="00492150" w:rsidRDefault="001840D6">
      <w:pPr>
        <w:rPr>
          <w:rFonts w:ascii="Arial" w:hAnsi="Arial" w:cs="Arial"/>
        </w:rPr>
      </w:pPr>
    </w:p>
    <w:p w14:paraId="161542F1" w14:textId="77777777" w:rsidR="001840D6" w:rsidRPr="00492150" w:rsidRDefault="001840D6">
      <w:pPr>
        <w:rPr>
          <w:rFonts w:ascii="Arial" w:hAnsi="Arial" w:cs="Arial"/>
        </w:rPr>
      </w:pPr>
    </w:p>
    <w:tbl>
      <w:tblPr>
        <w:tblStyle w:val="TabeladeGrade1Clara1"/>
        <w:tblW w:w="5238" w:type="pct"/>
        <w:tblLook w:val="02A0" w:firstRow="1" w:lastRow="0" w:firstColumn="1" w:lastColumn="0" w:noHBand="1" w:noVBand="0"/>
        <w:tblPrChange w:id="361" w:author="martins souza" w:date="2018-08-21T23:05:00Z">
          <w:tblPr>
            <w:tblStyle w:val="TabeladeGrade1Clara1"/>
            <w:tblW w:w="5238" w:type="pct"/>
            <w:tblLook w:val="02A0" w:firstRow="1" w:lastRow="0" w:firstColumn="1" w:lastColumn="0" w:noHBand="1" w:noVBand="0"/>
          </w:tblPr>
        </w:tblPrChange>
      </w:tblPr>
      <w:tblGrid>
        <w:gridCol w:w="8379"/>
        <w:gridCol w:w="1350"/>
        <w:tblGridChange w:id="362">
          <w:tblGrid>
            <w:gridCol w:w="360"/>
            <w:gridCol w:w="360"/>
          </w:tblGrid>
        </w:tblGridChange>
      </w:tblGrid>
      <w:tr w:rsidR="00AD1F2C" w:rsidRPr="00492150" w14:paraId="26FBA2B0" w14:textId="77777777" w:rsidTr="5F7C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pct"/>
            <w:hideMark/>
            <w:tcPrChange w:id="363" w:author="martins souza" w:date="2018-08-21T23:05:00Z">
              <w:tcPr>
                <w:tcW w:w="0" w:type="auto"/>
                <w:hideMark/>
              </w:tcPr>
            </w:tcPrChange>
          </w:tcPr>
          <w:p w14:paraId="48B5CEEC" w14:textId="77777777" w:rsidR="00AD1F2C" w:rsidRPr="00BC1C65" w:rsidRDefault="00AD1F2C" w:rsidP="00BC1C65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Caso de Uso</w:t>
            </w:r>
          </w:p>
        </w:tc>
        <w:tc>
          <w:tcPr>
            <w:tcW w:w="0" w:type="pct"/>
            <w:hideMark/>
            <w:tcPrChange w:id="364" w:author="martins souza" w:date="2018-08-21T23:05:00Z">
              <w:tcPr>
                <w:tcW w:w="0" w:type="pct"/>
                <w:hideMark/>
              </w:tcPr>
            </w:tcPrChange>
          </w:tcPr>
          <w:p w14:paraId="01D0167E" w14:textId="77777777" w:rsidR="00AD1F2C" w:rsidRPr="00BC1C65" w:rsidRDefault="00AD1F2C" w:rsidP="00BC1C6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Gerar Relatório de vendas</w:t>
            </w:r>
          </w:p>
        </w:tc>
      </w:tr>
      <w:tr w:rsidR="00AD1F2C" w:rsidRPr="00492150" w14:paraId="2CBC1DEB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pct"/>
            <w:hideMark/>
            <w:tcPrChange w:id="365" w:author="martins souza" w:date="2018-08-21T23:05:00Z">
              <w:tcPr>
                <w:tcW w:w="0" w:type="auto"/>
                <w:hideMark/>
              </w:tcPr>
            </w:tcPrChange>
          </w:tcPr>
          <w:p w14:paraId="1E9CF549" w14:textId="77777777" w:rsidR="00AD1F2C" w:rsidRPr="00BC1C65" w:rsidRDefault="00AD1F2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Resumo</w:t>
            </w:r>
          </w:p>
        </w:tc>
        <w:tc>
          <w:tcPr>
            <w:tcW w:w="0" w:type="pct"/>
            <w:hideMark/>
            <w:tcPrChange w:id="366" w:author="martins souza" w:date="2018-08-21T23:05:00Z">
              <w:tcPr>
                <w:tcW w:w="0" w:type="pct"/>
                <w:hideMark/>
              </w:tcPr>
            </w:tcPrChange>
          </w:tcPr>
          <w:p w14:paraId="067AB69B" w14:textId="77777777" w:rsidR="00AD1F2C" w:rsidRPr="00BC1C65" w:rsidRDefault="00AD1F2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 xml:space="preserve">O sistema deve permitir gerar relatório </w:t>
            </w:r>
            <w:r w:rsidR="00A74BBE" w:rsidRPr="00492150">
              <w:rPr>
                <w:rFonts w:ascii="Arial" w:eastAsia="Arial" w:hAnsi="Arial" w:cs="Arial"/>
                <w:sz w:val="20"/>
                <w:szCs w:val="20"/>
              </w:rPr>
              <w:t>periódico</w:t>
            </w:r>
            <w:r w:rsidRPr="00492150">
              <w:rPr>
                <w:rFonts w:ascii="Arial" w:eastAsia="Arial" w:hAnsi="Arial" w:cs="Arial"/>
                <w:sz w:val="20"/>
                <w:szCs w:val="20"/>
              </w:rPr>
              <w:t xml:space="preserve"> de vendas</w:t>
            </w:r>
            <w:r w:rsidR="00B56246" w:rsidRPr="00492150">
              <w:rPr>
                <w:rFonts w:ascii="Arial" w:eastAsia="Arial" w:hAnsi="Arial" w:cs="Arial"/>
                <w:sz w:val="20"/>
                <w:szCs w:val="20"/>
              </w:rPr>
              <w:t xml:space="preserve">, </w:t>
            </w:r>
            <w:r w:rsidR="0031191F" w:rsidRPr="00492150">
              <w:rPr>
                <w:rFonts w:ascii="Arial" w:eastAsia="Arial" w:hAnsi="Arial" w:cs="Arial"/>
                <w:sz w:val="20"/>
                <w:szCs w:val="20"/>
              </w:rPr>
              <w:t>geral e por funcionários</w:t>
            </w:r>
            <w:r w:rsidRPr="00492150">
              <w:rPr>
                <w:rFonts w:ascii="Arial" w:eastAsia="Arial" w:hAnsi="Arial" w:cs="Arial"/>
                <w:sz w:val="20"/>
                <w:szCs w:val="20"/>
              </w:rPr>
              <w:t>, podendo ser consultado e impresso.</w:t>
            </w:r>
          </w:p>
        </w:tc>
      </w:tr>
      <w:tr w:rsidR="00AD1F2C" w:rsidRPr="00492150" w14:paraId="5FDD4F98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pct"/>
            <w:hideMark/>
            <w:tcPrChange w:id="367" w:author="martins souza" w:date="2018-08-21T23:05:00Z">
              <w:tcPr>
                <w:tcW w:w="0" w:type="auto"/>
                <w:hideMark/>
              </w:tcPr>
            </w:tcPrChange>
          </w:tcPr>
          <w:p w14:paraId="47D49065" w14:textId="77777777" w:rsidR="00AD1F2C" w:rsidRPr="00BC1C65" w:rsidRDefault="00AD1F2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Ator(es)</w:t>
            </w:r>
          </w:p>
        </w:tc>
        <w:tc>
          <w:tcPr>
            <w:tcW w:w="0" w:type="pct"/>
            <w:hideMark/>
            <w:tcPrChange w:id="368" w:author="martins souza" w:date="2018-08-21T23:05:00Z">
              <w:tcPr>
                <w:tcW w:w="0" w:type="pct"/>
                <w:hideMark/>
              </w:tcPr>
            </w:tcPrChange>
          </w:tcPr>
          <w:p w14:paraId="40B44C3B" w14:textId="77777777" w:rsidR="00AD1F2C" w:rsidRPr="00BC1C65" w:rsidRDefault="00AD1F2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Gerente</w:t>
            </w:r>
          </w:p>
        </w:tc>
      </w:tr>
      <w:tr w:rsidR="00AD1F2C" w:rsidRPr="00492150" w14:paraId="78CE2440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pct"/>
            <w:hideMark/>
            <w:tcPrChange w:id="369" w:author="martins souza" w:date="2018-08-21T23:05:00Z">
              <w:tcPr>
                <w:tcW w:w="0" w:type="auto"/>
                <w:hideMark/>
              </w:tcPr>
            </w:tcPrChange>
          </w:tcPr>
          <w:p w14:paraId="48436418" w14:textId="77777777" w:rsidR="00AD1F2C" w:rsidRPr="00BC1C65" w:rsidRDefault="00AD1F2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Precondição</w:t>
            </w:r>
          </w:p>
        </w:tc>
        <w:tc>
          <w:tcPr>
            <w:tcW w:w="0" w:type="pct"/>
            <w:hideMark/>
            <w:tcPrChange w:id="370" w:author="martins souza" w:date="2018-08-21T23:05:00Z">
              <w:tcPr>
                <w:tcW w:w="0" w:type="pct"/>
                <w:hideMark/>
              </w:tcPr>
            </w:tcPrChange>
          </w:tcPr>
          <w:p w14:paraId="5C63B972" w14:textId="77777777" w:rsidR="00AD1F2C" w:rsidRPr="00BC1C65" w:rsidRDefault="00AD1F2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Gerente deve estar logado no sistema</w:t>
            </w:r>
          </w:p>
        </w:tc>
      </w:tr>
      <w:tr w:rsidR="00AD1F2C" w:rsidRPr="00492150" w14:paraId="2C1F789D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pct"/>
            <w:hideMark/>
            <w:tcPrChange w:id="371" w:author="martins souza" w:date="2018-08-21T23:05:00Z">
              <w:tcPr>
                <w:tcW w:w="0" w:type="auto"/>
                <w:hideMark/>
              </w:tcPr>
            </w:tcPrChange>
          </w:tcPr>
          <w:p w14:paraId="1751A34A" w14:textId="77777777" w:rsidR="00AD1F2C" w:rsidRPr="00BC1C65" w:rsidRDefault="00AD1F2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lastRenderedPageBreak/>
              <w:t>Pós-Condição</w:t>
            </w:r>
          </w:p>
        </w:tc>
        <w:tc>
          <w:tcPr>
            <w:tcW w:w="0" w:type="pct"/>
            <w:hideMark/>
            <w:tcPrChange w:id="372" w:author="martins souza" w:date="2018-08-21T23:05:00Z">
              <w:tcPr>
                <w:tcW w:w="0" w:type="pct"/>
                <w:hideMark/>
              </w:tcPr>
            </w:tcPrChange>
          </w:tcPr>
          <w:p w14:paraId="31F2010F" w14:textId="77777777" w:rsidR="00AD1F2C" w:rsidRPr="00BC1C65" w:rsidRDefault="00AD1F2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Exibir relatório</w:t>
            </w:r>
          </w:p>
        </w:tc>
      </w:tr>
      <w:tr w:rsidR="00AD1F2C" w:rsidRPr="00492150" w14:paraId="094F19C1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pct"/>
            <w:hideMark/>
            <w:tcPrChange w:id="373" w:author="martins souza" w:date="2018-08-21T23:05:00Z">
              <w:tcPr>
                <w:tcW w:w="0" w:type="auto"/>
                <w:hideMark/>
              </w:tcPr>
            </w:tcPrChange>
          </w:tcPr>
          <w:p w14:paraId="4E62E28C" w14:textId="77777777" w:rsidR="00AD1F2C" w:rsidRPr="00BC1C65" w:rsidRDefault="00AD1F2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Sequência básica</w:t>
            </w:r>
          </w:p>
        </w:tc>
        <w:tc>
          <w:tcPr>
            <w:tcW w:w="0" w:type="pct"/>
            <w:hideMark/>
            <w:tcPrChange w:id="374" w:author="martins souza" w:date="2018-08-21T23:05:00Z">
              <w:tcPr>
                <w:tcW w:w="0" w:type="pct"/>
                <w:hideMark/>
              </w:tcPr>
            </w:tcPrChange>
          </w:tcPr>
          <w:p w14:paraId="4299E196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  <w:u w:val="single"/>
              </w:rPr>
              <w:t>Consultar:</w:t>
            </w:r>
          </w:p>
          <w:p w14:paraId="24701155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1.Entrar no campo de relatório de vendas</w:t>
            </w:r>
          </w:p>
          <w:p w14:paraId="7A55BB8C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2.</w:t>
            </w:r>
            <w:r w:rsidR="00A74BBE" w:rsidRPr="00492150">
              <w:rPr>
                <w:rFonts w:ascii="Arial" w:eastAsia="Arial" w:hAnsi="Arial" w:cs="Arial"/>
                <w:sz w:val="20"/>
                <w:szCs w:val="20"/>
              </w:rPr>
              <w:t>Definir parâmetro de busca</w:t>
            </w:r>
            <w:r w:rsidRPr="00492150">
              <w:rPr>
                <w:rFonts w:ascii="Arial" w:eastAsia="Arial" w:hAnsi="Arial" w:cs="Arial"/>
                <w:sz w:val="20"/>
                <w:szCs w:val="20"/>
              </w:rPr>
              <w:t xml:space="preserve"> do relatório desejado</w:t>
            </w:r>
          </w:p>
          <w:p w14:paraId="4608E99D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3.Exibir relatório</w:t>
            </w:r>
          </w:p>
          <w:p w14:paraId="5EF6FA55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  <w:u w:val="single"/>
              </w:rPr>
              <w:t>Imprimir:</w:t>
            </w:r>
          </w:p>
          <w:p w14:paraId="43EE87F7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1.Clicar no campo de impressão</w:t>
            </w:r>
          </w:p>
          <w:p w14:paraId="30E2D697" w14:textId="77777777" w:rsidR="00AD1F2C" w:rsidRPr="00BC1C65" w:rsidRDefault="00AD1F2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2.Relatório impresso com sucesso</w:t>
            </w:r>
          </w:p>
        </w:tc>
      </w:tr>
      <w:tr w:rsidR="00AD1F2C" w:rsidRPr="00492150" w14:paraId="4FFD17D9" w14:textId="77777777" w:rsidTr="5F7C689C">
        <w:trPr>
          <w:trHeight w:val="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pct"/>
            <w:hideMark/>
            <w:tcPrChange w:id="375" w:author="martins souza" w:date="2018-08-21T23:05:00Z">
              <w:tcPr>
                <w:tcW w:w="0" w:type="auto"/>
                <w:hideMark/>
              </w:tcPr>
            </w:tcPrChange>
          </w:tcPr>
          <w:p w14:paraId="3A9BABC0" w14:textId="77777777" w:rsidR="00AD1F2C" w:rsidRPr="00BC1C65" w:rsidRDefault="00AD1F2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Exceção da sequência</w:t>
            </w:r>
          </w:p>
        </w:tc>
        <w:tc>
          <w:tcPr>
            <w:tcW w:w="0" w:type="pct"/>
            <w:hideMark/>
            <w:tcPrChange w:id="376" w:author="martins souza" w:date="2018-08-21T23:05:00Z">
              <w:tcPr>
                <w:tcW w:w="0" w:type="pct"/>
                <w:hideMark/>
              </w:tcPr>
            </w:tcPrChange>
          </w:tcPr>
          <w:p w14:paraId="0118A5CB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  <w:u w:val="single"/>
              </w:rPr>
              <w:t>Consultar:</w:t>
            </w:r>
          </w:p>
          <w:p w14:paraId="299D0356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1.Falha ao consultar relatório de vendas</w:t>
            </w:r>
          </w:p>
          <w:p w14:paraId="0795C2A1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2.Voltar ao passo 1</w:t>
            </w:r>
          </w:p>
          <w:p w14:paraId="175844F0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 xml:space="preserve">  2.1. </w:t>
            </w:r>
            <w:r w:rsidR="00A74BBE" w:rsidRPr="00492150">
              <w:rPr>
                <w:rFonts w:ascii="Arial" w:eastAsia="Arial" w:hAnsi="Arial" w:cs="Arial"/>
                <w:sz w:val="20"/>
                <w:szCs w:val="20"/>
              </w:rPr>
              <w:t>Filtro inválido</w:t>
            </w:r>
          </w:p>
          <w:p w14:paraId="30596DFD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3.Erro ao exibir relatório</w:t>
            </w:r>
          </w:p>
          <w:p w14:paraId="71DD46FB" w14:textId="77777777" w:rsidR="00AD1F2C" w:rsidRPr="00492150" w:rsidRDefault="00A72D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  <w:u w:val="single"/>
              </w:rPr>
              <w:t>Imprimir</w:t>
            </w:r>
            <w:r w:rsidR="00AD1F2C" w:rsidRPr="00492150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50F8F8FE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1. Falha ao imprimir relatório</w:t>
            </w:r>
          </w:p>
          <w:p w14:paraId="7A74F66C" w14:textId="77777777" w:rsidR="00AD1F2C" w:rsidRPr="00492150" w:rsidRDefault="00AD1F2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t>2.Voltar ao passo 1</w:t>
            </w:r>
          </w:p>
          <w:p w14:paraId="741E7861" w14:textId="77777777" w:rsidR="00AD1F2C" w:rsidRPr="00BC1C65" w:rsidRDefault="00AD1F2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492150">
              <w:rPr>
                <w:rFonts w:ascii="Arial" w:eastAsia="Arial" w:hAnsi="Arial" w:cs="Arial"/>
                <w:sz w:val="20"/>
                <w:szCs w:val="20"/>
              </w:rPr>
              <w:lastRenderedPageBreak/>
              <w:t xml:space="preserve">  2.1. Falha ao conectar com a impressora</w:t>
            </w:r>
          </w:p>
        </w:tc>
      </w:tr>
    </w:tbl>
    <w:p w14:paraId="3B88CE5A" w14:textId="77777777" w:rsidR="00F36ACD" w:rsidRPr="00492150" w:rsidRDefault="00F36ACD">
      <w:pPr>
        <w:rPr>
          <w:rFonts w:ascii="Arial" w:hAnsi="Arial" w:cs="Arial"/>
        </w:rPr>
      </w:pPr>
    </w:p>
    <w:p w14:paraId="0A612977" w14:textId="77777777" w:rsidR="00F36ACD" w:rsidRPr="00492150" w:rsidRDefault="00B32CD5">
      <w:pPr>
        <w:rPr>
          <w:rFonts w:ascii="Arial" w:hAnsi="Arial" w:cs="Arial"/>
        </w:rPr>
      </w:pPr>
      <w:r w:rsidRPr="00492150">
        <w:rPr>
          <w:rFonts w:ascii="Arial" w:hAnsi="Arial" w:cs="Arial"/>
          <w:noProof/>
          <w:sz w:val="16"/>
          <w:szCs w:val="16"/>
          <w:lang w:eastAsia="pt-BR"/>
        </w:rPr>
        <w:drawing>
          <wp:anchor distT="0" distB="0" distL="114300" distR="114300" simplePos="0" relativeHeight="251658244" behindDoc="0" locked="0" layoutInCell="1" allowOverlap="1" wp14:anchorId="4F5D1F22" wp14:editId="4280447A">
            <wp:simplePos x="0" y="0"/>
            <wp:positionH relativeFrom="column">
              <wp:posOffset>1243965</wp:posOffset>
            </wp:positionH>
            <wp:positionV relativeFrom="paragraph">
              <wp:posOffset>214630</wp:posOffset>
            </wp:positionV>
            <wp:extent cx="3467400" cy="1668925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8CD063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638E">
        <w:rPr>
          <w:rFonts w:ascii="Arial" w:hAnsi="Arial" w:cs="Arial"/>
          <w:noProof/>
        </w:rPr>
        <w:pict w14:anchorId="4DCFD017">
          <v:shape id="_x0000_s1049" type="#_x0000_t202" style="position:absolute;margin-left:69.15pt;margin-top:11.45pt;width:329.25pt;height:13.35pt;z-index:251658274;visibility:visible;mso-position-horizontal-relative:text;mso-position-vertical-relative:tex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k0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K8gL8v6QfI9S8AAAD//wMAUEsBAi0AFAAGAAgAAAAhANvh9svuAAAAhQEAABMAAAAAAAAA&#10;AAAAAAAAAAAAAFtDb250ZW50X1R5cGVzXS54bWxQSwECLQAUAAYACAAAACEAWvQsW78AAAAVAQAA&#10;CwAAAAAAAAAAAAAAAAAfAQAAX3JlbHMvLnJlbHNQSwECLQAUAAYACAAAACEA5WeJNMYAAADbAAAA&#10;DwAAAAAAAAAAAAAAAAAHAgAAZHJzL2Rvd25yZXYueG1sUEsFBgAAAAADAAMAtwAAAPoCAAAAAA==&#10;" stroked="f">
            <v:textbox style="mso-next-textbox:#_x0000_s1049" inset="0,0,0,0">
              <w:txbxContent>
                <w:p w14:paraId="5EF4FB8A" w14:textId="77777777" w:rsidR="00ED18F1" w:rsidRPr="00B641AD" w:rsidRDefault="00ED18F1" w:rsidP="00993D5C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t>Figura 3-10- Use Case "Gerar relatório de estoque"</w:t>
                  </w:r>
                </w:p>
              </w:txbxContent>
            </v:textbox>
          </v:shape>
        </w:pict>
      </w:r>
    </w:p>
    <w:p w14:paraId="4C807ABE" w14:textId="77777777" w:rsidR="00F36ACD" w:rsidRPr="00492150" w:rsidRDefault="00F36ACD">
      <w:pPr>
        <w:rPr>
          <w:rFonts w:ascii="Arial" w:hAnsi="Arial" w:cs="Arial"/>
        </w:rPr>
      </w:pPr>
    </w:p>
    <w:p w14:paraId="77F1B3EC" w14:textId="77777777" w:rsidR="00F36ACD" w:rsidRPr="00492150" w:rsidRDefault="00F36ACD">
      <w:pPr>
        <w:rPr>
          <w:rFonts w:ascii="Arial" w:hAnsi="Arial" w:cs="Arial"/>
        </w:rPr>
      </w:pPr>
    </w:p>
    <w:p w14:paraId="0E9049F7" w14:textId="77777777" w:rsidR="00F36ACD" w:rsidRPr="00492150" w:rsidRDefault="00F36ACD">
      <w:pPr>
        <w:rPr>
          <w:rFonts w:ascii="Arial" w:hAnsi="Arial" w:cs="Arial"/>
        </w:rPr>
      </w:pPr>
    </w:p>
    <w:p w14:paraId="50724B7E" w14:textId="77777777" w:rsidR="001840D6" w:rsidRPr="00492150" w:rsidRDefault="001840D6">
      <w:pPr>
        <w:rPr>
          <w:rFonts w:ascii="Arial" w:hAnsi="Arial" w:cs="Arial"/>
        </w:rPr>
      </w:pPr>
    </w:p>
    <w:p w14:paraId="4BC6F48B" w14:textId="77777777" w:rsidR="00B32CD5" w:rsidRPr="00492150" w:rsidRDefault="00B32CD5">
      <w:pPr>
        <w:rPr>
          <w:rFonts w:ascii="Arial" w:hAnsi="Arial" w:cs="Arial"/>
        </w:rPr>
      </w:pPr>
    </w:p>
    <w:p w14:paraId="2AA0552F" w14:textId="77777777" w:rsidR="00AD7827" w:rsidRPr="00492150" w:rsidRDefault="00AD7827">
      <w:pPr>
        <w:rPr>
          <w:rFonts w:ascii="Arial" w:hAnsi="Arial" w:cs="Arial"/>
        </w:rPr>
      </w:pPr>
    </w:p>
    <w:tbl>
      <w:tblPr>
        <w:tblStyle w:val="TabeladeGrade1Clara1"/>
        <w:tblW w:w="5223" w:type="pct"/>
        <w:tblLook w:val="02A0" w:firstRow="1" w:lastRow="0" w:firstColumn="1" w:lastColumn="0" w:noHBand="1" w:noVBand="0"/>
        <w:tblPrChange w:id="377" w:author="martins souza" w:date="2018-08-21T23:05:00Z">
          <w:tblPr>
            <w:tblStyle w:val="TabeladeGrade1Clara1"/>
            <w:tblW w:w="5223" w:type="pct"/>
            <w:tblLook w:val="02A0" w:firstRow="1" w:lastRow="0" w:firstColumn="1" w:lastColumn="0" w:noHBand="1" w:noVBand="0"/>
          </w:tblPr>
        </w:tblPrChange>
      </w:tblPr>
      <w:tblGrid>
        <w:gridCol w:w="8495"/>
        <w:gridCol w:w="1206"/>
        <w:tblGridChange w:id="378">
          <w:tblGrid>
            <w:gridCol w:w="360"/>
            <w:gridCol w:w="360"/>
          </w:tblGrid>
        </w:tblGridChange>
      </w:tblGrid>
      <w:tr w:rsidR="00993D5C" w:rsidRPr="00492150" w14:paraId="4DD7EEFC" w14:textId="77777777" w:rsidTr="5F7C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pct"/>
            <w:tcPrChange w:id="379" w:author="martins souza" w:date="2018-08-21T23:05:00Z">
              <w:tcPr>
                <w:tcW w:w="0" w:type="auto"/>
              </w:tcPr>
            </w:tcPrChange>
          </w:tcPr>
          <w:p w14:paraId="63F0B9FF" w14:textId="77777777" w:rsidR="00993D5C" w:rsidRPr="00BC1C65" w:rsidRDefault="00993D5C" w:rsidP="00BC1C65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Caso de Uso</w:t>
            </w:r>
          </w:p>
        </w:tc>
        <w:tc>
          <w:tcPr>
            <w:tcW w:w="0" w:type="pct"/>
            <w:tcPrChange w:id="380" w:author="martins souza" w:date="2018-08-21T23:05:00Z">
              <w:tcPr>
                <w:tcW w:w="0" w:type="pct"/>
              </w:tcPr>
            </w:tcPrChange>
          </w:tcPr>
          <w:p w14:paraId="251C683F" w14:textId="77777777" w:rsidR="00993D5C" w:rsidRPr="00BC1C65" w:rsidRDefault="00993D5C" w:rsidP="00BC1C6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Gerar Relatório de Estoque</w:t>
            </w:r>
          </w:p>
        </w:tc>
      </w:tr>
      <w:tr w:rsidR="00993D5C" w:rsidRPr="00492150" w14:paraId="2C237884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pct"/>
            <w:tcPrChange w:id="381" w:author="martins souza" w:date="2018-08-21T23:05:00Z">
              <w:tcPr>
                <w:tcW w:w="0" w:type="auto"/>
              </w:tcPr>
            </w:tcPrChange>
          </w:tcPr>
          <w:p w14:paraId="6FF818EE" w14:textId="77777777" w:rsidR="00993D5C" w:rsidRPr="00BC1C65" w:rsidRDefault="00993D5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Resumo</w:t>
            </w:r>
          </w:p>
        </w:tc>
        <w:tc>
          <w:tcPr>
            <w:tcW w:w="0" w:type="pct"/>
            <w:tcPrChange w:id="382" w:author="martins souza" w:date="2018-08-21T23:05:00Z">
              <w:tcPr>
                <w:tcW w:w="0" w:type="pct"/>
              </w:tcPr>
            </w:tcPrChange>
          </w:tcPr>
          <w:p w14:paraId="1BE14512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O sistema deve permitir gerar relatório </w:t>
            </w:r>
            <w:r w:rsidR="00A74BBE" w:rsidRPr="00BC1C65">
              <w:rPr>
                <w:rFonts w:ascii="Arial" w:eastAsia="Arial" w:hAnsi="Arial" w:cs="Arial"/>
                <w:sz w:val="20"/>
                <w:szCs w:val="20"/>
              </w:rPr>
              <w:t>periódico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de estoque da empresa, podendo ser consultado e impresso.</w:t>
            </w:r>
          </w:p>
        </w:tc>
      </w:tr>
      <w:tr w:rsidR="00993D5C" w:rsidRPr="00492150" w14:paraId="721BF2BB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pct"/>
            <w:tcPrChange w:id="383" w:author="martins souza" w:date="2018-08-21T23:05:00Z">
              <w:tcPr>
                <w:tcW w:w="0" w:type="auto"/>
              </w:tcPr>
            </w:tcPrChange>
          </w:tcPr>
          <w:p w14:paraId="67D32389" w14:textId="77777777" w:rsidR="00993D5C" w:rsidRPr="00BC1C65" w:rsidRDefault="00993D5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Ator(es)</w:t>
            </w:r>
          </w:p>
        </w:tc>
        <w:tc>
          <w:tcPr>
            <w:tcW w:w="0" w:type="pct"/>
            <w:tcPrChange w:id="384" w:author="martins souza" w:date="2018-08-21T23:05:00Z">
              <w:tcPr>
                <w:tcW w:w="0" w:type="pct"/>
              </w:tcPr>
            </w:tcPrChange>
          </w:tcPr>
          <w:p w14:paraId="2A0738D4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Gerente</w:t>
            </w:r>
          </w:p>
        </w:tc>
      </w:tr>
      <w:tr w:rsidR="00993D5C" w:rsidRPr="00492150" w14:paraId="6EB2CA98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pct"/>
            <w:tcPrChange w:id="385" w:author="martins souza" w:date="2018-08-21T23:05:00Z">
              <w:tcPr>
                <w:tcW w:w="0" w:type="auto"/>
              </w:tcPr>
            </w:tcPrChange>
          </w:tcPr>
          <w:p w14:paraId="353BE858" w14:textId="77777777" w:rsidR="00993D5C" w:rsidRPr="00BC1C65" w:rsidRDefault="00993D5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Precondição</w:t>
            </w:r>
          </w:p>
        </w:tc>
        <w:tc>
          <w:tcPr>
            <w:tcW w:w="0" w:type="pct"/>
            <w:tcPrChange w:id="386" w:author="martins souza" w:date="2018-08-21T23:05:00Z">
              <w:tcPr>
                <w:tcW w:w="0" w:type="pct"/>
              </w:tcPr>
            </w:tcPrChange>
          </w:tcPr>
          <w:p w14:paraId="564D4DE9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Gerente deve estar logado no sistema</w:t>
            </w:r>
          </w:p>
        </w:tc>
      </w:tr>
      <w:tr w:rsidR="00993D5C" w:rsidRPr="00492150" w14:paraId="62158260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pct"/>
            <w:tcPrChange w:id="387" w:author="martins souza" w:date="2018-08-21T23:05:00Z">
              <w:tcPr>
                <w:tcW w:w="0" w:type="auto"/>
              </w:tcPr>
            </w:tcPrChange>
          </w:tcPr>
          <w:p w14:paraId="5C131916" w14:textId="77777777" w:rsidR="00993D5C" w:rsidRPr="00BC1C65" w:rsidRDefault="00993D5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Pós-Condição</w:t>
            </w:r>
          </w:p>
        </w:tc>
        <w:tc>
          <w:tcPr>
            <w:tcW w:w="0" w:type="pct"/>
            <w:tcPrChange w:id="388" w:author="martins souza" w:date="2018-08-21T23:05:00Z">
              <w:tcPr>
                <w:tcW w:w="0" w:type="pct"/>
              </w:tcPr>
            </w:tcPrChange>
          </w:tcPr>
          <w:p w14:paraId="63B6422C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Exibir relatório</w:t>
            </w:r>
          </w:p>
        </w:tc>
      </w:tr>
      <w:tr w:rsidR="00993D5C" w:rsidRPr="00492150" w14:paraId="65832E1C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pct"/>
            <w:tcPrChange w:id="389" w:author="martins souza" w:date="2018-08-21T23:05:00Z">
              <w:tcPr>
                <w:tcW w:w="0" w:type="auto"/>
              </w:tcPr>
            </w:tcPrChange>
          </w:tcPr>
          <w:p w14:paraId="6E378865" w14:textId="77777777" w:rsidR="00993D5C" w:rsidRPr="00BC1C65" w:rsidRDefault="00993D5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Sequência básica</w:t>
            </w:r>
          </w:p>
        </w:tc>
        <w:tc>
          <w:tcPr>
            <w:tcW w:w="0" w:type="pct"/>
            <w:tcPrChange w:id="390" w:author="martins souza" w:date="2018-08-21T23:05:00Z">
              <w:tcPr>
                <w:tcW w:w="0" w:type="pct"/>
              </w:tcPr>
            </w:tcPrChange>
          </w:tcPr>
          <w:p w14:paraId="63787DA1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Consultar:</w:t>
            </w:r>
          </w:p>
          <w:p w14:paraId="20787BE8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1.Entrar no campo de 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relatório de estoque.</w:t>
            </w:r>
          </w:p>
          <w:p w14:paraId="493634C5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2.Entrar com </w:t>
            </w:r>
            <w:r w:rsidR="00A74BBE" w:rsidRPr="00BC1C65">
              <w:rPr>
                <w:rFonts w:ascii="Arial" w:eastAsia="Arial" w:hAnsi="Arial" w:cs="Arial"/>
                <w:sz w:val="20"/>
                <w:szCs w:val="20"/>
              </w:rPr>
              <w:t>parâmetro de busca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do relatório desejado</w:t>
            </w:r>
          </w:p>
          <w:p w14:paraId="3F9339F7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3.Exibir relatório</w:t>
            </w:r>
          </w:p>
          <w:p w14:paraId="0E238EC0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Imprimir:</w:t>
            </w:r>
          </w:p>
          <w:p w14:paraId="0528234F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1.Clicar no campo de impressão</w:t>
            </w:r>
          </w:p>
          <w:p w14:paraId="6FDF5315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2.Relatório impresso com sucesso</w:t>
            </w:r>
          </w:p>
        </w:tc>
      </w:tr>
      <w:tr w:rsidR="00993D5C" w:rsidRPr="00492150" w14:paraId="60FD7C96" w14:textId="77777777" w:rsidTr="5F7C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pct"/>
            <w:tcPrChange w:id="391" w:author="martins souza" w:date="2018-08-21T23:05:00Z">
              <w:tcPr>
                <w:tcW w:w="0" w:type="auto"/>
              </w:tcPr>
            </w:tcPrChange>
          </w:tcPr>
          <w:p w14:paraId="748CCE25" w14:textId="77777777" w:rsidR="00993D5C" w:rsidRPr="00BC1C65" w:rsidRDefault="00993D5C" w:rsidP="00BC1C65">
            <w:pPr>
              <w:spacing w:line="360" w:lineRule="auto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Exceção da sequência</w:t>
            </w:r>
          </w:p>
        </w:tc>
        <w:tc>
          <w:tcPr>
            <w:tcW w:w="0" w:type="pct"/>
            <w:tcPrChange w:id="392" w:author="martins souza" w:date="2018-08-21T23:05:00Z">
              <w:tcPr>
                <w:tcW w:w="0" w:type="pct"/>
              </w:tcPr>
            </w:tcPrChange>
          </w:tcPr>
          <w:p w14:paraId="58CD69CF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Consultar:</w:t>
            </w:r>
          </w:p>
          <w:p w14:paraId="5B611A84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1.Falha ao consultar relatório de estoque</w:t>
            </w:r>
          </w:p>
          <w:p w14:paraId="37431E82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2.Voltar ao passo 1</w:t>
            </w:r>
          </w:p>
          <w:p w14:paraId="24F631ED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 2.1. </w:t>
            </w:r>
            <w:r w:rsidR="00A74BBE" w:rsidRPr="00BC1C65">
              <w:rPr>
                <w:rFonts w:ascii="Arial" w:eastAsia="Arial" w:hAnsi="Arial" w:cs="Arial"/>
                <w:sz w:val="20"/>
                <w:szCs w:val="20"/>
              </w:rPr>
              <w:t>Filtro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inválid</w:t>
            </w:r>
            <w:r w:rsidR="00A74BBE" w:rsidRPr="00BC1C65">
              <w:rPr>
                <w:rFonts w:ascii="Arial" w:eastAsia="Arial" w:hAnsi="Arial" w:cs="Arial"/>
                <w:sz w:val="20"/>
                <w:szCs w:val="20"/>
              </w:rPr>
              <w:t>o</w:t>
            </w:r>
          </w:p>
          <w:p w14:paraId="13E61CA1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3.Erro ao exibir relatório</w:t>
            </w:r>
          </w:p>
          <w:p w14:paraId="7DE5038F" w14:textId="77777777" w:rsidR="00993D5C" w:rsidRPr="00BC1C65" w:rsidRDefault="00A72D66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  <w:u w:val="single"/>
              </w:rPr>
              <w:t>Imprimir</w:t>
            </w:r>
            <w:r w:rsidR="00993D5C" w:rsidRPr="00BC1C65">
              <w:rPr>
                <w:rFonts w:ascii="Arial" w:eastAsia="Arial" w:hAnsi="Arial" w:cs="Arial"/>
                <w:sz w:val="20"/>
                <w:szCs w:val="20"/>
              </w:rPr>
              <w:t>:</w:t>
            </w:r>
          </w:p>
          <w:p w14:paraId="55C67232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1. Falha ao imprimir relatório</w:t>
            </w:r>
          </w:p>
          <w:p w14:paraId="3917BBB6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>2.Voltar ao passo 1</w:t>
            </w:r>
          </w:p>
          <w:p w14:paraId="5E88FCE6" w14:textId="77777777" w:rsidR="00993D5C" w:rsidRPr="00BC1C65" w:rsidRDefault="00993D5C" w:rsidP="00BC1C6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BC1C65">
              <w:rPr>
                <w:rFonts w:ascii="Arial" w:eastAsia="Arial" w:hAnsi="Arial" w:cs="Arial"/>
                <w:sz w:val="20"/>
                <w:szCs w:val="20"/>
              </w:rPr>
              <w:t xml:space="preserve">  2.1. Falha ao conectar </w:t>
            </w:r>
            <w:r w:rsidRPr="00BC1C65">
              <w:rPr>
                <w:rFonts w:ascii="Arial" w:eastAsia="Arial" w:hAnsi="Arial" w:cs="Arial"/>
                <w:sz w:val="20"/>
                <w:szCs w:val="20"/>
              </w:rPr>
              <w:lastRenderedPageBreak/>
              <w:t>com a impressora</w:t>
            </w:r>
          </w:p>
          <w:p w14:paraId="485ADDD8" w14:textId="77777777" w:rsidR="00993D5C" w:rsidRPr="00492150" w:rsidRDefault="00993D5C" w:rsidP="00912A03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492150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14:paraId="77A16D84" w14:textId="77777777" w:rsidR="00C27E62" w:rsidRPr="00492150" w:rsidRDefault="00C27E62">
      <w:pPr>
        <w:rPr>
          <w:rFonts w:ascii="Arial" w:hAnsi="Arial" w:cs="Arial"/>
        </w:rPr>
      </w:pPr>
    </w:p>
    <w:p w14:paraId="06F357CB" w14:textId="77777777" w:rsidR="00D96FC4" w:rsidRPr="00F91577" w:rsidRDefault="00D96FC4">
      <w:pPr>
        <w:pStyle w:val="Ttulo2"/>
        <w:rPr>
          <w:rFonts w:eastAsia="Arial" w:cs="Arial"/>
          <w:rPrChange w:id="393" w:author="martins souza" w:date="2018-08-21T23:05:00Z">
            <w:rPr/>
          </w:rPrChange>
        </w:rPr>
      </w:pPr>
      <w:bookmarkStart w:id="394" w:name="_Toc516499208"/>
      <w:r w:rsidRPr="00BC1C65">
        <w:t>DIAGRAMA DE CLASSE</w:t>
      </w:r>
      <w:bookmarkEnd w:id="394"/>
    </w:p>
    <w:p w14:paraId="407BBD85" w14:textId="77777777" w:rsidR="00B32CD5" w:rsidRPr="00492150" w:rsidRDefault="00B32CD5" w:rsidP="00B32CD5">
      <w:pPr>
        <w:rPr>
          <w:rFonts w:ascii="Arial" w:hAnsi="Arial" w:cs="Arial"/>
        </w:rPr>
      </w:pPr>
    </w:p>
    <w:p w14:paraId="662268B0" w14:textId="77777777" w:rsidR="00B32CD5" w:rsidRPr="00BC1C65" w:rsidRDefault="00B32CD5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 xml:space="preserve">Este tópico tem por objetivo apresentar a modelagem </w:t>
      </w:r>
      <w:r w:rsidR="002C681E" w:rsidRPr="00BC1C65">
        <w:rPr>
          <w:rFonts w:ascii="Arial" w:eastAsia="Arial" w:hAnsi="Arial" w:cs="Arial"/>
          <w:sz w:val="24"/>
          <w:szCs w:val="24"/>
        </w:rPr>
        <w:t xml:space="preserve">do sistema </w:t>
      </w:r>
      <w:r w:rsidRPr="00BC1C65">
        <w:rPr>
          <w:rFonts w:ascii="Arial" w:eastAsia="Arial" w:hAnsi="Arial" w:cs="Arial"/>
          <w:sz w:val="24"/>
          <w:szCs w:val="24"/>
        </w:rPr>
        <w:t>em diagrama de classe, representando as classes, do projeto Gestão de óticas, e seus relacionamentos.</w:t>
      </w:r>
      <w:r w:rsidR="00C429AE" w:rsidRPr="00BC1C65">
        <w:rPr>
          <w:rFonts w:ascii="Arial" w:eastAsia="Arial" w:hAnsi="Arial" w:cs="Arial"/>
          <w:sz w:val="24"/>
          <w:szCs w:val="24"/>
        </w:rPr>
        <w:t xml:space="preserve"> Todos os diagramas foram desenvolvidos pelo software ASTAH.</w:t>
      </w:r>
    </w:p>
    <w:p w14:paraId="51170BD1" w14:textId="77777777" w:rsidR="00B32CD5" w:rsidRPr="00492150" w:rsidRDefault="00B32CD5" w:rsidP="00B32CD5">
      <w:pPr>
        <w:spacing w:after="0" w:line="360" w:lineRule="auto"/>
        <w:ind w:firstLine="709"/>
        <w:rPr>
          <w:rFonts w:ascii="Arial" w:hAnsi="Arial" w:cs="Arial"/>
        </w:rPr>
      </w:pPr>
    </w:p>
    <w:p w14:paraId="7C2D2FA2" w14:textId="77777777" w:rsidR="00B32CD5" w:rsidRPr="00492150" w:rsidRDefault="00B32CD5" w:rsidP="00B32CD5">
      <w:pPr>
        <w:spacing w:after="0" w:line="360" w:lineRule="auto"/>
        <w:ind w:firstLine="709"/>
        <w:rPr>
          <w:rFonts w:ascii="Arial" w:hAnsi="Arial" w:cs="Arial"/>
        </w:rPr>
      </w:pPr>
    </w:p>
    <w:p w14:paraId="6C894A77" w14:textId="77777777" w:rsidR="002B09A1" w:rsidRPr="00492150" w:rsidRDefault="002B09A1" w:rsidP="00D2195A">
      <w:pPr>
        <w:pStyle w:val="Legenda"/>
        <w:jc w:val="center"/>
        <w:rPr>
          <w:rFonts w:ascii="Arial" w:hAnsi="Arial" w:cs="Arial"/>
        </w:rPr>
        <w:sectPr w:rsidR="002B09A1" w:rsidRPr="00492150" w:rsidSect="00475A99">
          <w:headerReference w:type="default" r:id="rId33"/>
          <w:footerReference w:type="first" r:id="rId34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69FAB7BB" w14:textId="77777777" w:rsidR="002B09A1" w:rsidRPr="00492150" w:rsidRDefault="00845A41" w:rsidP="002B09A1">
      <w:pPr>
        <w:pStyle w:val="Legenda"/>
        <w:jc w:val="center"/>
        <w:rPr>
          <w:rFonts w:ascii="Arial" w:hAnsi="Arial" w:cs="Arial"/>
        </w:rPr>
        <w:sectPr w:rsidR="002B09A1" w:rsidRPr="00492150" w:rsidSect="002B09A1">
          <w:footerReference w:type="first" r:id="rId35"/>
          <w:pgSz w:w="16838" w:h="11906" w:orient="landscape"/>
          <w:pgMar w:top="1701" w:right="1701" w:bottom="1134" w:left="1134" w:header="709" w:footer="709" w:gutter="0"/>
          <w:cols w:space="708"/>
          <w:docGrid w:linePitch="360"/>
        </w:sectPr>
      </w:pPr>
      <w:r>
        <w:rPr>
          <w:rFonts w:ascii="Arial" w:hAnsi="Arial" w:cs="Arial"/>
          <w:noProof/>
          <w:lang w:eastAsia="pt-BR"/>
        </w:rPr>
        <w:lastRenderedPageBreak/>
        <w:drawing>
          <wp:anchor distT="0" distB="0" distL="114300" distR="114300" simplePos="0" relativeHeight="251658294" behindDoc="0" locked="0" layoutInCell="1" allowOverlap="1" wp14:anchorId="386EDF0B" wp14:editId="106F76ED">
            <wp:simplePos x="0" y="0"/>
            <wp:positionH relativeFrom="column">
              <wp:posOffset>617643</wp:posOffset>
            </wp:positionH>
            <wp:positionV relativeFrom="paragraph">
              <wp:posOffset>-317288</wp:posOffset>
            </wp:positionV>
            <wp:extent cx="8042910" cy="6552076"/>
            <wp:effectExtent l="0" t="0" r="0" b="0"/>
            <wp:wrapSquare wrapText="bothSides"/>
            <wp:docPr id="27" name="Imagem 27" descr="Uma imagem contendo texto, map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A41118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910" cy="6552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638E">
        <w:rPr>
          <w:rFonts w:ascii="Arial" w:hAnsi="Arial" w:cs="Arial"/>
          <w:noProof/>
        </w:rPr>
        <w:pict w14:anchorId="1F3211FB">
          <v:shape id="_x0000_s1106" type="#_x0000_t202" style="position:absolute;left:0;text-align:left;margin-left:18.3pt;margin-top:-39.9pt;width:670.5pt;height:16.05pt;z-index:251658281;mso-position-horizontal-relative:text;mso-position-vertical-relative:text" stroked="f">
            <v:textbox inset="0,0,0,0">
              <w:txbxContent>
                <w:p w14:paraId="25C989D0" w14:textId="77777777" w:rsidR="00ED18F1" w:rsidRPr="005710E5" w:rsidRDefault="00ED18F1" w:rsidP="0002101B">
                  <w:pPr>
                    <w:pStyle w:val="Legenda"/>
                    <w:jc w:val="center"/>
                    <w:rPr>
                      <w:noProof/>
                    </w:rPr>
                  </w:pPr>
                  <w:r w:rsidRPr="00C23B4B">
                    <w:t xml:space="preserve">Figura 9 – Diagrama de Classe: Model – View, do projeto Gestão </w:t>
                  </w:r>
                  <w:r>
                    <w:t>de Óticas</w:t>
                  </w:r>
                </w:p>
              </w:txbxContent>
            </v:textbox>
            <w10:wrap type="square"/>
          </v:shape>
        </w:pict>
      </w:r>
      <w:commentRangeStart w:id="395"/>
      <w:commentRangeEnd w:id="395"/>
      <w:r w:rsidR="00EB6382">
        <w:rPr>
          <w:rStyle w:val="Refdecomentrio"/>
          <w:i w:val="0"/>
          <w:iCs w:val="0"/>
          <w:color w:val="auto"/>
        </w:rPr>
        <w:commentReference w:id="395"/>
      </w:r>
    </w:p>
    <w:p w14:paraId="52676E8E" w14:textId="77777777" w:rsidR="00C376F6" w:rsidRPr="00F91577" w:rsidRDefault="00C376F6">
      <w:pPr>
        <w:pStyle w:val="Ttulo2"/>
        <w:rPr>
          <w:rFonts w:eastAsia="Arial" w:cs="Arial"/>
          <w:rPrChange w:id="396" w:author="martins souza" w:date="2018-08-21T23:05:00Z">
            <w:rPr/>
          </w:rPrChange>
        </w:rPr>
      </w:pPr>
      <w:bookmarkStart w:id="397" w:name="_Toc516499209"/>
      <w:r w:rsidRPr="00BC1C65">
        <w:lastRenderedPageBreak/>
        <w:t>DIAGRAMA</w:t>
      </w:r>
      <w:r w:rsidR="00DE51CA" w:rsidRPr="00BC1C65">
        <w:t>S</w:t>
      </w:r>
      <w:r w:rsidRPr="00BC1C65">
        <w:t xml:space="preserve"> DE SEQUÊNCIA</w:t>
      </w:r>
      <w:bookmarkEnd w:id="397"/>
    </w:p>
    <w:p w14:paraId="65090D75" w14:textId="77777777" w:rsidR="008509A2" w:rsidRPr="00492150" w:rsidRDefault="008509A2" w:rsidP="0037733C">
      <w:pPr>
        <w:pStyle w:val="PargrafodaLista"/>
        <w:ind w:left="1429"/>
        <w:rPr>
          <w:rFonts w:ascii="Arial" w:hAnsi="Arial" w:cs="Arial"/>
          <w:szCs w:val="24"/>
        </w:rPr>
      </w:pPr>
    </w:p>
    <w:p w14:paraId="27563379" w14:textId="77777777" w:rsidR="008509A2" w:rsidRPr="00BC1C65" w:rsidRDefault="00F5638E" w:rsidP="00BC1C65">
      <w:pPr>
        <w:pStyle w:val="PargrafodaLista"/>
        <w:spacing w:after="0" w:line="360" w:lineRule="auto"/>
        <w:ind w:left="0" w:firstLine="709"/>
        <w:rPr>
          <w:rFonts w:ascii="Arial" w:eastAsia="Arial" w:hAnsi="Arial" w:cs="Arial"/>
        </w:rPr>
      </w:pPr>
      <w:r>
        <w:rPr>
          <w:rFonts w:ascii="Arial" w:hAnsi="Arial" w:cs="Arial"/>
          <w:noProof/>
        </w:rPr>
        <w:pict w14:anchorId="5EE88048">
          <v:shape id="_x0000_s1114" type="#_x0000_t202" style="position:absolute;left:0;text-align:left;margin-left:-2.7pt;margin-top:331.8pt;width:453.55pt;height:15.6pt;z-index:251658288" stroked="f">
            <v:textbox inset="0,0,0,0">
              <w:txbxContent>
                <w:p w14:paraId="2E81AB5E" w14:textId="77777777" w:rsidR="00ED18F1" w:rsidRPr="00D81CE4" w:rsidRDefault="00ED18F1" w:rsidP="002F1F89">
                  <w:pPr>
                    <w:pStyle w:val="Legenda"/>
                    <w:jc w:val="center"/>
                    <w:rPr>
                      <w:noProof/>
                      <w:sz w:val="24"/>
                      <w:szCs w:val="24"/>
                    </w:rPr>
                  </w:pPr>
                  <w:r>
                    <w:rPr>
                      <w:noProof/>
                      <w:szCs w:val="24"/>
                    </w:rPr>
                    <w:t>3.5.2</w:t>
                  </w:r>
                  <w:r>
                    <w:t>- Diagrama de sequência RF07 - Concluir venda</w:t>
                  </w:r>
                </w:p>
              </w:txbxContent>
            </v:textbox>
            <w10:wrap type="square"/>
          </v:shape>
        </w:pict>
      </w:r>
      <w:r w:rsidR="00845A41" w:rsidRPr="00BC1C65">
        <w:rPr>
          <w:rFonts w:ascii="Arial" w:eastAsia="Arial" w:hAnsi="Arial" w:cs="Arial"/>
        </w:rPr>
        <w:t>É apresentado os diagramas de sequências d</w:t>
      </w:r>
      <w:r w:rsidR="001F388F" w:rsidRPr="00BC1C65">
        <w:rPr>
          <w:rFonts w:ascii="Arial" w:eastAsia="Arial" w:hAnsi="Arial" w:cs="Arial"/>
        </w:rPr>
        <w:t>os requisitos principais do sistema, os quais tem maior fluxo.</w:t>
      </w:r>
    </w:p>
    <w:p w14:paraId="31016700" w14:textId="77777777" w:rsidR="008509A2" w:rsidRPr="00492150" w:rsidRDefault="002F1F89" w:rsidP="0037733C">
      <w:pPr>
        <w:pStyle w:val="PargrafodaLista"/>
        <w:ind w:left="1429"/>
        <w:rPr>
          <w:rFonts w:ascii="Arial" w:hAnsi="Arial" w:cs="Arial"/>
          <w:szCs w:val="24"/>
        </w:rPr>
      </w:pPr>
      <w:r w:rsidRPr="00492150">
        <w:rPr>
          <w:rFonts w:ascii="Arial" w:hAnsi="Arial" w:cs="Arial"/>
          <w:noProof/>
          <w:szCs w:val="24"/>
          <w:lang w:eastAsia="pt-BR"/>
        </w:rPr>
        <w:drawing>
          <wp:anchor distT="0" distB="0" distL="114300" distR="114300" simplePos="0" relativeHeight="251658247" behindDoc="0" locked="0" layoutInCell="1" allowOverlap="1" wp14:anchorId="188E298B" wp14:editId="20DC75BE">
            <wp:simplePos x="0" y="0"/>
            <wp:positionH relativeFrom="column">
              <wp:posOffset>-34290</wp:posOffset>
            </wp:positionH>
            <wp:positionV relativeFrom="paragraph">
              <wp:posOffset>4222750</wp:posOffset>
            </wp:positionV>
            <wp:extent cx="5760085" cy="3232150"/>
            <wp:effectExtent l="0" t="0" r="0" b="0"/>
            <wp:wrapSquare wrapText="bothSides"/>
            <wp:docPr id="17" name="Imagem 17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20BCA3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638E">
        <w:rPr>
          <w:rFonts w:ascii="Arial" w:hAnsi="Arial" w:cs="Arial"/>
          <w:noProof/>
        </w:rPr>
        <w:pict w14:anchorId="449DAEFF">
          <v:shape id="_x0000_s1113" type="#_x0000_t202" style="position:absolute;left:0;text-align:left;margin-left:-2.7pt;margin-top:2.85pt;width:453.55pt;height:15.6pt;z-index:251658287;mso-position-horizontal-relative:text;mso-position-vertical-relative:text" stroked="f">
            <v:textbox inset="0,0,0,0">
              <w:txbxContent>
                <w:p w14:paraId="46BA9AA2" w14:textId="77777777" w:rsidR="00ED18F1" w:rsidRPr="00E7707D" w:rsidRDefault="00ED18F1" w:rsidP="002F1F89">
                  <w:pPr>
                    <w:pStyle w:val="Legenda"/>
                    <w:jc w:val="center"/>
                    <w:rPr>
                      <w:noProof/>
                      <w:sz w:val="24"/>
                      <w:szCs w:val="24"/>
                    </w:rPr>
                  </w:pPr>
                  <w:r>
                    <w:rPr>
                      <w:noProof/>
                      <w:szCs w:val="24"/>
                    </w:rPr>
                    <w:t>3.5.1</w:t>
                  </w:r>
                  <w:r>
                    <w:t>- Diagrama de sequência RF05 - Entrada no estoque</w:t>
                  </w:r>
                </w:p>
              </w:txbxContent>
            </v:textbox>
            <w10:wrap type="square"/>
          </v:shape>
        </w:pict>
      </w:r>
      <w:r w:rsidRPr="00492150">
        <w:rPr>
          <w:rFonts w:ascii="Arial" w:hAnsi="Arial" w:cs="Arial"/>
          <w:noProof/>
          <w:szCs w:val="24"/>
          <w:lang w:eastAsia="pt-BR"/>
        </w:rPr>
        <w:drawing>
          <wp:anchor distT="0" distB="0" distL="114300" distR="114300" simplePos="0" relativeHeight="251658248" behindDoc="0" locked="0" layoutInCell="1" allowOverlap="1" wp14:anchorId="704F5695" wp14:editId="2EB98C30">
            <wp:simplePos x="0" y="0"/>
            <wp:positionH relativeFrom="column">
              <wp:posOffset>-34290</wp:posOffset>
            </wp:positionH>
            <wp:positionV relativeFrom="paragraph">
              <wp:posOffset>302895</wp:posOffset>
            </wp:positionV>
            <wp:extent cx="5760085" cy="3291205"/>
            <wp:effectExtent l="0" t="0" r="0" b="0"/>
            <wp:wrapSquare wrapText="bothSides"/>
            <wp:docPr id="18" name="Imagem 18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20911F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92DC3" w14:textId="77777777" w:rsidR="00825F34" w:rsidRPr="00492150" w:rsidRDefault="00825F34" w:rsidP="0037733C">
      <w:pPr>
        <w:pStyle w:val="PargrafodaLista"/>
        <w:ind w:left="1429"/>
        <w:rPr>
          <w:rFonts w:ascii="Arial" w:hAnsi="Arial" w:cs="Arial"/>
          <w:szCs w:val="24"/>
        </w:rPr>
        <w:sectPr w:rsidR="00825F34" w:rsidRPr="00492150" w:rsidSect="00475A99">
          <w:footerReference w:type="first" r:id="rId3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2FBD659C" w14:textId="77777777" w:rsidR="00825F34" w:rsidRPr="00492150" w:rsidRDefault="00F5638E" w:rsidP="0037733C">
      <w:pPr>
        <w:pStyle w:val="PargrafodaLista"/>
        <w:ind w:left="1429"/>
        <w:rPr>
          <w:rFonts w:ascii="Arial" w:hAnsi="Arial" w:cs="Arial"/>
          <w:szCs w:val="24"/>
        </w:rPr>
        <w:sectPr w:rsidR="00825F34" w:rsidRPr="00492150" w:rsidSect="00825F34">
          <w:footerReference w:type="first" r:id="rId40"/>
          <w:pgSz w:w="16838" w:h="11906" w:orient="landscape"/>
          <w:pgMar w:top="1701" w:right="1701" w:bottom="1134" w:left="1134" w:header="709" w:footer="709" w:gutter="0"/>
          <w:cols w:space="708"/>
          <w:docGrid w:linePitch="360"/>
        </w:sectPr>
      </w:pPr>
      <w:r>
        <w:rPr>
          <w:rFonts w:ascii="Arial" w:hAnsi="Arial" w:cs="Arial"/>
          <w:noProof/>
        </w:rPr>
        <w:lastRenderedPageBreak/>
        <w:pict w14:anchorId="1F43E33C">
          <v:shape id="_x0000_s1115" type="#_x0000_t202" style="position:absolute;left:0;text-align:left;margin-left:9.3pt;margin-top:33.15pt;width:728.3pt;height:25.2pt;z-index:251658289" stroked="f">
            <v:textbox inset="0,0,0,0">
              <w:txbxContent>
                <w:p w14:paraId="2F844059" w14:textId="77777777" w:rsidR="00ED18F1" w:rsidRPr="007D7907" w:rsidRDefault="00ED18F1" w:rsidP="002F1F89">
                  <w:pPr>
                    <w:pStyle w:val="Legenda"/>
                    <w:jc w:val="center"/>
                    <w:rPr>
                      <w:noProof/>
                      <w:sz w:val="24"/>
                      <w:szCs w:val="24"/>
                    </w:rPr>
                  </w:pPr>
                  <w:r>
                    <w:t>3.5.3- Diagrama de sequência RF06 - Gerar OS</w:t>
                  </w:r>
                </w:p>
              </w:txbxContent>
            </v:textbox>
            <w10:wrap type="square"/>
          </v:shape>
        </w:pict>
      </w:r>
      <w:r w:rsidR="002F1F89" w:rsidRPr="00492150">
        <w:rPr>
          <w:rFonts w:ascii="Arial" w:hAnsi="Arial" w:cs="Arial"/>
          <w:noProof/>
          <w:szCs w:val="24"/>
          <w:lang w:eastAsia="pt-BR"/>
        </w:rPr>
        <w:drawing>
          <wp:anchor distT="0" distB="0" distL="114300" distR="114300" simplePos="0" relativeHeight="251658240" behindDoc="0" locked="0" layoutInCell="1" allowOverlap="1" wp14:anchorId="0A712774" wp14:editId="32033886">
            <wp:simplePos x="0" y="0"/>
            <wp:positionH relativeFrom="column">
              <wp:posOffset>118110</wp:posOffset>
            </wp:positionH>
            <wp:positionV relativeFrom="paragraph">
              <wp:posOffset>802005</wp:posOffset>
            </wp:positionV>
            <wp:extent cx="9249410" cy="3840480"/>
            <wp:effectExtent l="0" t="0" r="0" b="0"/>
            <wp:wrapSquare wrapText="bothSides"/>
            <wp:docPr id="21" name="Imagem 21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20314B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94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FEE5D" w14:textId="77777777" w:rsidR="006E4B06" w:rsidRPr="00492150" w:rsidRDefault="00B96825">
      <w:pPr>
        <w:pStyle w:val="Ttulo2"/>
        <w:rPr>
          <w:rFonts w:eastAsia="Arial" w:cs="Arial"/>
          <w:rPrChange w:id="398" w:author="martins souza" w:date="2018-08-21T23:05:00Z">
            <w:rPr/>
          </w:rPrChange>
        </w:rPr>
      </w:pPr>
      <w:bookmarkStart w:id="399" w:name="_Toc516499210"/>
      <w:r w:rsidRPr="00492150">
        <w:rPr>
          <w:rFonts w:cs="Arial"/>
          <w:b w:val="0"/>
          <w:noProof/>
          <w:sz w:val="28"/>
          <w:szCs w:val="24"/>
          <w:lang w:eastAsia="pt-BR"/>
        </w:rPr>
        <w:lastRenderedPageBreak/>
        <w:drawing>
          <wp:anchor distT="0" distB="0" distL="114300" distR="114300" simplePos="0" relativeHeight="251658255" behindDoc="0" locked="0" layoutInCell="1" allowOverlap="1" wp14:anchorId="409C4D0A" wp14:editId="474442BD">
            <wp:simplePos x="0" y="0"/>
            <wp:positionH relativeFrom="column">
              <wp:posOffset>-142875</wp:posOffset>
            </wp:positionH>
            <wp:positionV relativeFrom="page">
              <wp:posOffset>1912620</wp:posOffset>
            </wp:positionV>
            <wp:extent cx="5760085" cy="451675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C44AF2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4B06" w:rsidRPr="00BC1C65">
        <w:t>DIAGRAMAS DE ATIVIDADES</w:t>
      </w:r>
      <w:bookmarkEnd w:id="399"/>
    </w:p>
    <w:p w14:paraId="02980D5A" w14:textId="77777777" w:rsidR="006E4B06" w:rsidRPr="00492150" w:rsidRDefault="00F5638E" w:rsidP="004E4F77">
      <w:pPr>
        <w:ind w:left="360"/>
        <w:rPr>
          <w:rFonts w:ascii="Arial" w:hAnsi="Arial" w:cs="Arial"/>
          <w:b/>
          <w:sz w:val="28"/>
          <w:szCs w:val="24"/>
        </w:rPr>
      </w:pPr>
      <w:r>
        <w:rPr>
          <w:rFonts w:cs="Arial"/>
          <w:noProof/>
        </w:rPr>
        <w:pict w14:anchorId="20C118CA">
          <v:shape id="_x0000_s1119" type="#_x0000_t202" style="position:absolute;left:0;text-align:left;margin-left:-9.45pt;margin-top:439.95pt;width:456.6pt;height:13.2pt;z-index:251658291" stroked="f">
            <v:textbox style="mso-next-textbox:#_x0000_s1119" inset="0,0,0,0">
              <w:txbxContent>
                <w:p w14:paraId="09291585" w14:textId="77777777" w:rsidR="00ED18F1" w:rsidRPr="00B1533A" w:rsidRDefault="00ED18F1" w:rsidP="00EE7403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rPr>
                      <w:noProof/>
                    </w:rPr>
                    <w:t>3.6.2</w:t>
                  </w:r>
                  <w:r>
                    <w:t xml:space="preserve"> - Diagrama de atividades "Gerar OS"</w:t>
                  </w:r>
                </w:p>
              </w:txbxContent>
            </v:textbox>
            <w10:wrap type="square"/>
          </v:shape>
        </w:pict>
      </w:r>
      <w:r w:rsidR="00B96825" w:rsidRPr="00492150"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58256" behindDoc="0" locked="0" layoutInCell="1" allowOverlap="1" wp14:anchorId="2AE0C5D7" wp14:editId="0C129563">
            <wp:simplePos x="0" y="0"/>
            <wp:positionH relativeFrom="column">
              <wp:posOffset>-74295</wp:posOffset>
            </wp:positionH>
            <wp:positionV relativeFrom="paragraph">
              <wp:posOffset>5713095</wp:posOffset>
            </wp:positionV>
            <wp:extent cx="5798820" cy="3033395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C4EAA1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</w:rPr>
        <w:pict w14:anchorId="3FF9A6FF">
          <v:shape id="_x0000_s1118" type="#_x0000_t202" style="position:absolute;left:0;text-align:left;margin-left:-9.45pt;margin-top:25.4pt;width:453.55pt;height:13.8pt;z-index:251658290;mso-position-horizontal-relative:text;mso-position-vertical-relative:text" stroked="f">
            <v:textbox style="mso-next-textbox:#_x0000_s1118" inset="0,0,0,0">
              <w:txbxContent>
                <w:p w14:paraId="01DE92B2" w14:textId="77777777" w:rsidR="00ED18F1" w:rsidRPr="00EE7403" w:rsidRDefault="00ED18F1" w:rsidP="00EE7403">
                  <w:pPr>
                    <w:pStyle w:val="Legenda"/>
                    <w:jc w:val="center"/>
                    <w:rPr>
                      <w:noProof/>
                      <w:color w:val="auto"/>
                    </w:rPr>
                  </w:pPr>
                  <w:r w:rsidRPr="00EE7403">
                    <w:rPr>
                      <w:noProof/>
                    </w:rPr>
                    <w:t xml:space="preserve">3.6.1 </w:t>
                  </w:r>
                  <w:r w:rsidRPr="00EE7403">
                    <w:t>Diagrama de atividades "Entrada no estoque"</w:t>
                  </w:r>
                </w:p>
              </w:txbxContent>
            </v:textbox>
            <w10:wrap type="square"/>
          </v:shape>
        </w:pict>
      </w:r>
      <w:r w:rsidR="006E4B06" w:rsidRPr="00BC1C65">
        <w:rPr>
          <w:rFonts w:ascii="Arial" w:eastAsia="Arial" w:hAnsi="Arial" w:cs="Arial"/>
          <w:b/>
          <w:bCs/>
          <w:sz w:val="28"/>
          <w:szCs w:val="28"/>
        </w:rPr>
        <w:br w:type="page"/>
      </w:r>
    </w:p>
    <w:p w14:paraId="1E44E594" w14:textId="77777777" w:rsidR="00460ED2" w:rsidRPr="00492150" w:rsidRDefault="00F5638E" w:rsidP="004E4F77">
      <w:pPr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noProof/>
          <w:sz w:val="24"/>
        </w:rPr>
        <w:lastRenderedPageBreak/>
        <w:pict w14:anchorId="678848AB">
          <v:shape id="_x0000_s1120" type="#_x0000_t202" style="position:absolute;left:0;text-align:left;margin-left:-5.85pt;margin-top:-19.05pt;width:453.55pt;height:19.2pt;z-index:251658292" stroked="f">
            <v:textbox style="mso-next-textbox:#_x0000_s1120" inset="0,0,0,0">
              <w:txbxContent>
                <w:p w14:paraId="052E1B28" w14:textId="77777777" w:rsidR="00ED18F1" w:rsidRPr="001F107E" w:rsidRDefault="00ED18F1" w:rsidP="001F107E">
                  <w:pPr>
                    <w:pStyle w:val="Legenda"/>
                    <w:jc w:val="center"/>
                    <w:rPr>
                      <w:noProof/>
                    </w:rPr>
                  </w:pPr>
                  <w:r w:rsidRPr="001F107E">
                    <w:rPr>
                      <w:noProof/>
                    </w:rPr>
                    <w:t>3.6.3</w:t>
                  </w:r>
                  <w:r w:rsidRPr="001F107E">
                    <w:t>- Diagrama de atividades "Concluir Venda"</w:t>
                  </w:r>
                </w:p>
              </w:txbxContent>
            </v:textbox>
            <w10:wrap type="square"/>
          </v:shape>
        </w:pict>
      </w:r>
      <w:r w:rsidR="00FA3E07" w:rsidRPr="00492150">
        <w:rPr>
          <w:rFonts w:ascii="Arial" w:hAnsi="Arial" w:cs="Arial"/>
          <w:b/>
          <w:noProof/>
          <w:sz w:val="28"/>
          <w:szCs w:val="24"/>
          <w:lang w:eastAsia="pt-BR"/>
        </w:rPr>
        <w:drawing>
          <wp:anchor distT="0" distB="0" distL="114300" distR="114300" simplePos="0" relativeHeight="251658249" behindDoc="0" locked="0" layoutInCell="1" allowOverlap="1" wp14:anchorId="7258C5A0" wp14:editId="52A26E7B">
            <wp:simplePos x="0" y="0"/>
            <wp:positionH relativeFrom="column">
              <wp:posOffset>-74295</wp:posOffset>
            </wp:positionH>
            <wp:positionV relativeFrom="paragraph">
              <wp:posOffset>1905</wp:posOffset>
            </wp:positionV>
            <wp:extent cx="5760085" cy="316992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C46A1D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814DE" w14:textId="77777777" w:rsidR="00833C1A" w:rsidRPr="00492150" w:rsidRDefault="00833C1A">
      <w:pPr>
        <w:rPr>
          <w:rFonts w:ascii="Arial" w:eastAsiaTheme="majorEastAsia" w:hAnsi="Arial" w:cs="Arial"/>
          <w:b/>
          <w:sz w:val="28"/>
          <w:szCs w:val="32"/>
        </w:rPr>
      </w:pPr>
      <w:r w:rsidRPr="00492150">
        <w:rPr>
          <w:rFonts w:ascii="Arial" w:hAnsi="Arial" w:cs="Arial"/>
        </w:rPr>
        <w:br w:type="page"/>
      </w:r>
    </w:p>
    <w:p w14:paraId="20B558AD" w14:textId="77777777" w:rsidR="00036FEB" w:rsidRPr="00492150" w:rsidRDefault="00036FEB">
      <w:pPr>
        <w:rPr>
          <w:rFonts w:ascii="Arial" w:hAnsi="Arial" w:cs="Arial"/>
        </w:rPr>
        <w:sectPr w:rsidR="00036FEB" w:rsidRPr="00492150" w:rsidSect="00475A99">
          <w:footerReference w:type="first" r:id="rId45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68179806" w14:textId="77777777" w:rsidR="00036FEB" w:rsidRPr="00F91577" w:rsidRDefault="00036FEB">
      <w:pPr>
        <w:pStyle w:val="Ttulo1"/>
        <w:rPr>
          <w:rFonts w:eastAsia="Arial" w:cs="Arial"/>
          <w:rPrChange w:id="400" w:author="martins souza" w:date="2018-08-21T23:05:00Z">
            <w:rPr/>
          </w:rPrChange>
        </w:rPr>
      </w:pPr>
      <w:bookmarkStart w:id="401" w:name="_Toc516499211"/>
      <w:r w:rsidRPr="00BC1C65">
        <w:lastRenderedPageBreak/>
        <w:t>MODELAGEM DO BANCO DE DADOS</w:t>
      </w:r>
      <w:bookmarkEnd w:id="401"/>
    </w:p>
    <w:p w14:paraId="6C2FFA57" w14:textId="77777777" w:rsidR="00036FEB" w:rsidRPr="00BC1C65" w:rsidRDefault="00726984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Este capítulo apresenta a modelagem do sistema a ser desenvolvido. Nela podem ser encontrados diagramas no padrão UML: Use cse, Classe, Sequência e Atividade. Além do Modelo Relacional referente a estrutura do banco de dados.</w:t>
      </w:r>
    </w:p>
    <w:p w14:paraId="07A3C57C" w14:textId="77777777" w:rsidR="00036FEB" w:rsidRPr="00492150" w:rsidRDefault="0000232C" w:rsidP="001F388F">
      <w:pPr>
        <w:pStyle w:val="Ttulo2"/>
      </w:pPr>
      <w:bookmarkStart w:id="402" w:name="_Toc516499213"/>
      <w:r w:rsidRPr="00492150">
        <w:t xml:space="preserve">MODELO </w:t>
      </w:r>
      <w:commentRangeStart w:id="403"/>
      <w:r w:rsidRPr="00492150">
        <w:t>LÓGICO</w:t>
      </w:r>
      <w:bookmarkEnd w:id="402"/>
      <w:commentRangeEnd w:id="403"/>
      <w:r w:rsidR="00173DD8">
        <w:rPr>
          <w:rStyle w:val="Refdecomentrio"/>
          <w:rFonts w:asciiTheme="minorHAnsi" w:eastAsiaTheme="minorEastAsia" w:hAnsiTheme="minorHAnsi" w:cstheme="minorBidi"/>
          <w:b w:val="0"/>
          <w:bCs w:val="0"/>
          <w:smallCaps w:val="0"/>
          <w:color w:val="auto"/>
        </w:rPr>
        <w:commentReference w:id="403"/>
      </w:r>
    </w:p>
    <w:p w14:paraId="30DBCC7D" w14:textId="1EF4C934" w:rsidR="00036FEB" w:rsidRPr="00492150" w:rsidRDefault="00CB44A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58280" behindDoc="0" locked="0" layoutInCell="1" allowOverlap="1" wp14:anchorId="3C753921" wp14:editId="781D75A9">
            <wp:simplePos x="0" y="0"/>
            <wp:positionH relativeFrom="column">
              <wp:posOffset>1709420</wp:posOffset>
            </wp:positionH>
            <wp:positionV relativeFrom="paragraph">
              <wp:posOffset>24765</wp:posOffset>
            </wp:positionV>
            <wp:extent cx="5765800" cy="4475480"/>
            <wp:effectExtent l="0" t="0" r="0" b="0"/>
            <wp:wrapSquare wrapText="bothSides"/>
            <wp:docPr id="28" name="Imagem 28" descr="Uma imagem contendo captura de tela, texto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A4F3B7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091DA" w14:textId="77777777" w:rsidR="00036FEB" w:rsidRPr="00492150" w:rsidRDefault="00F5638E">
      <w:pPr>
        <w:rPr>
          <w:rFonts w:ascii="Arial" w:hAnsi="Arial" w:cs="Arial"/>
        </w:rPr>
        <w:sectPr w:rsidR="00036FEB" w:rsidRPr="00492150" w:rsidSect="00036FEB">
          <w:footerReference w:type="first" r:id="rId47"/>
          <w:pgSz w:w="16838" w:h="11906" w:orient="landscape"/>
          <w:pgMar w:top="1701" w:right="1701" w:bottom="1134" w:left="1134" w:header="709" w:footer="709" w:gutter="0"/>
          <w:cols w:space="708"/>
          <w:docGrid w:linePitch="360"/>
        </w:sectPr>
      </w:pPr>
      <w:r>
        <w:rPr>
          <w:rFonts w:ascii="Arial" w:hAnsi="Arial" w:cs="Arial"/>
          <w:noProof/>
        </w:rPr>
        <w:pict w14:anchorId="1D37C9F6">
          <v:shape id="_x0000_s1123" type="#_x0000_t202" style="position:absolute;margin-left:8.45pt;margin-top:333.85pt;width:748.35pt;height:21pt;z-index:251658293" stroked="f">
            <v:textbox style="mso-next-textbox:#_x0000_s1123;mso-fit-shape-to-text:t" inset="0,0,0,0">
              <w:txbxContent>
                <w:p w14:paraId="785490A9" w14:textId="77777777" w:rsidR="00ED18F1" w:rsidRPr="0092442B" w:rsidRDefault="00ED18F1" w:rsidP="00D67F1A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t>Modelagem desenvolvida no software brModelo</w:t>
                  </w:r>
                </w:p>
              </w:txbxContent>
            </v:textbox>
            <w10:wrap type="square"/>
          </v:shape>
        </w:pict>
      </w:r>
    </w:p>
    <w:p w14:paraId="77284C1B" w14:textId="77777777" w:rsidR="009E2572" w:rsidRPr="00F91577" w:rsidRDefault="00590AE2">
      <w:pPr>
        <w:pStyle w:val="Ttulo1"/>
        <w:rPr>
          <w:rFonts w:eastAsia="Arial" w:cs="Arial"/>
          <w:rPrChange w:id="404" w:author="martins souza" w:date="2018-08-21T23:05:00Z">
            <w:rPr/>
          </w:rPrChange>
        </w:rPr>
      </w:pPr>
      <w:bookmarkStart w:id="405" w:name="_Toc516499214"/>
      <w:r w:rsidRPr="00BC1C65">
        <w:lastRenderedPageBreak/>
        <w:t>PROTÓTIPO</w:t>
      </w:r>
      <w:r w:rsidR="00AD7827" w:rsidRPr="00BC1C65">
        <w:t xml:space="preserve"> DO SISTEMA</w:t>
      </w:r>
      <w:bookmarkEnd w:id="405"/>
    </w:p>
    <w:p w14:paraId="5FFCA802" w14:textId="77777777" w:rsidR="00FB14EB" w:rsidRPr="00492150" w:rsidRDefault="00FB14EB" w:rsidP="00AD7827">
      <w:pPr>
        <w:spacing w:after="0" w:line="360" w:lineRule="auto"/>
        <w:ind w:firstLine="709"/>
        <w:rPr>
          <w:rFonts w:ascii="Arial" w:hAnsi="Arial" w:cs="Arial"/>
        </w:rPr>
      </w:pPr>
    </w:p>
    <w:p w14:paraId="7AC64CD5" w14:textId="77777777" w:rsidR="00AD7827" w:rsidRPr="00BC1C65" w:rsidRDefault="00604C43" w:rsidP="00BC1C65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BC1C65">
        <w:rPr>
          <w:rFonts w:ascii="Arial" w:eastAsia="Arial" w:hAnsi="Arial" w:cs="Arial"/>
          <w:sz w:val="24"/>
          <w:szCs w:val="24"/>
        </w:rPr>
        <w:t>O objetivo deste capí</w:t>
      </w:r>
      <w:r w:rsidR="00AD7827" w:rsidRPr="00BC1C65">
        <w:rPr>
          <w:rFonts w:ascii="Arial" w:eastAsia="Arial" w:hAnsi="Arial" w:cs="Arial"/>
          <w:sz w:val="24"/>
          <w:szCs w:val="24"/>
        </w:rPr>
        <w:t xml:space="preserve">tulo é apresentar o protótipo das telas de interação </w:t>
      </w:r>
      <w:r w:rsidR="00FB14EB" w:rsidRPr="00BC1C65">
        <w:rPr>
          <w:rFonts w:ascii="Arial" w:eastAsia="Arial" w:hAnsi="Arial" w:cs="Arial"/>
          <w:sz w:val="24"/>
          <w:szCs w:val="24"/>
        </w:rPr>
        <w:t xml:space="preserve">do usuário </w:t>
      </w:r>
      <w:r w:rsidR="00AD7827" w:rsidRPr="00BC1C65">
        <w:rPr>
          <w:rFonts w:ascii="Arial" w:eastAsia="Arial" w:hAnsi="Arial" w:cs="Arial"/>
          <w:sz w:val="24"/>
          <w:szCs w:val="24"/>
        </w:rPr>
        <w:t>com o sistema.</w:t>
      </w:r>
      <w:r w:rsidR="00FB14EB" w:rsidRPr="00BC1C65">
        <w:rPr>
          <w:rFonts w:ascii="Arial" w:eastAsia="Arial" w:hAnsi="Arial" w:cs="Arial"/>
          <w:sz w:val="24"/>
          <w:szCs w:val="24"/>
        </w:rPr>
        <w:t xml:space="preserve"> Para representação</w:t>
      </w:r>
      <w:r w:rsidR="0098060A" w:rsidRPr="00BC1C65">
        <w:rPr>
          <w:rFonts w:ascii="Arial" w:eastAsia="Arial" w:hAnsi="Arial" w:cs="Arial"/>
          <w:sz w:val="24"/>
          <w:szCs w:val="24"/>
        </w:rPr>
        <w:t xml:space="preserve">, </w:t>
      </w:r>
      <w:r w:rsidR="00FB14EB" w:rsidRPr="00BC1C65">
        <w:rPr>
          <w:rFonts w:ascii="Arial" w:eastAsia="Arial" w:hAnsi="Arial" w:cs="Arial"/>
          <w:sz w:val="24"/>
          <w:szCs w:val="24"/>
        </w:rPr>
        <w:t>foi utilizado o</w:t>
      </w:r>
      <w:r w:rsidR="00F74A75" w:rsidRPr="00BC1C65">
        <w:rPr>
          <w:rFonts w:ascii="Arial" w:eastAsia="Arial" w:hAnsi="Arial" w:cs="Arial"/>
          <w:sz w:val="24"/>
          <w:szCs w:val="24"/>
        </w:rPr>
        <w:t>s</w:t>
      </w:r>
      <w:r w:rsidR="00FB14EB" w:rsidRPr="00BC1C65">
        <w:rPr>
          <w:rFonts w:ascii="Arial" w:eastAsia="Arial" w:hAnsi="Arial" w:cs="Arial"/>
          <w:sz w:val="24"/>
          <w:szCs w:val="24"/>
        </w:rPr>
        <w:t xml:space="preserve"> software</w:t>
      </w:r>
      <w:r w:rsidR="00F74A75" w:rsidRPr="00BC1C65">
        <w:rPr>
          <w:rFonts w:ascii="Arial" w:eastAsia="Arial" w:hAnsi="Arial" w:cs="Arial"/>
          <w:sz w:val="24"/>
          <w:szCs w:val="24"/>
        </w:rPr>
        <w:t>s</w:t>
      </w:r>
      <w:r w:rsidR="00FB14EB" w:rsidRPr="00BC1C65">
        <w:rPr>
          <w:rFonts w:ascii="Arial" w:eastAsia="Arial" w:hAnsi="Arial" w:cs="Arial"/>
          <w:sz w:val="24"/>
          <w:szCs w:val="24"/>
        </w:rPr>
        <w:t xml:space="preserve"> Corel Draw x8</w:t>
      </w:r>
      <w:r w:rsidR="00EF0703" w:rsidRPr="00BC1C65">
        <w:rPr>
          <w:rStyle w:val="Refdenotaderodap"/>
          <w:rFonts w:ascii="Arial" w:eastAsia="Arial" w:hAnsi="Arial" w:cs="Arial"/>
          <w:sz w:val="24"/>
          <w:szCs w:val="24"/>
        </w:rPr>
        <w:footnoteReference w:id="3"/>
      </w:r>
      <w:r w:rsidR="00F74A75" w:rsidRPr="00BC1C65">
        <w:rPr>
          <w:rFonts w:ascii="Arial" w:eastAsia="Arial" w:hAnsi="Arial" w:cs="Arial"/>
          <w:sz w:val="24"/>
          <w:szCs w:val="24"/>
        </w:rPr>
        <w:t xml:space="preserve"> e Axure RP 8</w:t>
      </w:r>
      <w:r w:rsidR="00E87474" w:rsidRPr="00BC1C65">
        <w:rPr>
          <w:rFonts w:ascii="Arial" w:eastAsia="Arial" w:hAnsi="Arial" w:cs="Arial"/>
          <w:sz w:val="24"/>
          <w:szCs w:val="24"/>
        </w:rPr>
        <w:t>, uma ferramenta rápida de criação de diagramas, wireframes, protótipos e especificações para websites</w:t>
      </w:r>
      <w:r w:rsidR="00F74A75" w:rsidRPr="00BC1C65">
        <w:rPr>
          <w:rFonts w:ascii="Arial" w:eastAsia="Arial" w:hAnsi="Arial" w:cs="Arial"/>
          <w:sz w:val="24"/>
          <w:szCs w:val="24"/>
        </w:rPr>
        <w:t>.</w:t>
      </w:r>
    </w:p>
    <w:p w14:paraId="247E8E1A" w14:textId="77777777" w:rsidR="00A83F10" w:rsidRPr="00492150" w:rsidRDefault="00865086" w:rsidP="00AD7827">
      <w:pPr>
        <w:spacing w:after="0" w:line="360" w:lineRule="auto"/>
        <w:ind w:firstLine="709"/>
        <w:rPr>
          <w:rFonts w:ascii="Arial" w:hAnsi="Arial" w:cs="Arial"/>
        </w:rPr>
      </w:pPr>
      <w:r w:rsidRPr="00492150"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58250" behindDoc="0" locked="0" layoutInCell="1" allowOverlap="1" wp14:anchorId="004B95B3" wp14:editId="6EBA9166">
            <wp:simplePos x="0" y="0"/>
            <wp:positionH relativeFrom="column">
              <wp:posOffset>45085</wp:posOffset>
            </wp:positionH>
            <wp:positionV relativeFrom="paragraph">
              <wp:posOffset>721995</wp:posOffset>
            </wp:positionV>
            <wp:extent cx="5760085" cy="3836035"/>
            <wp:effectExtent l="0" t="0" r="0" b="0"/>
            <wp:wrapSquare wrapText="bothSides"/>
            <wp:docPr id="9" name="Imagem 9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4424A0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638E">
        <w:rPr>
          <w:rFonts w:ascii="Arial" w:hAnsi="Arial" w:cs="Arial"/>
          <w:noProof/>
        </w:rPr>
        <w:pict w14:anchorId="0668D7B1">
          <v:shape id="_x0000_s1109" type="#_x0000_t202" style="position:absolute;left:0;text-align:left;margin-left:-6.05pt;margin-top:25.35pt;width:453.55pt;height:14.5pt;z-index:251658283;mso-position-horizontal-relative:text;mso-position-vertical-relative:text" stroked="f">
            <v:textbox inset="0,0,0,0">
              <w:txbxContent>
                <w:p w14:paraId="01815179" w14:textId="77777777" w:rsidR="00ED18F1" w:rsidRPr="00B00380" w:rsidRDefault="00ED18F1" w:rsidP="00A83F10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rPr>
                      <w:noProof/>
                    </w:rPr>
                    <w:t>Tela 1 – Login do Sistema</w:t>
                  </w:r>
                </w:p>
              </w:txbxContent>
            </v:textbox>
            <w10:wrap type="square"/>
          </v:shape>
        </w:pict>
      </w:r>
    </w:p>
    <w:p w14:paraId="261E45B3" w14:textId="77777777" w:rsidR="00A83F10" w:rsidRPr="00492150" w:rsidRDefault="00A83F10" w:rsidP="00AD7827">
      <w:pPr>
        <w:spacing w:after="0" w:line="360" w:lineRule="auto"/>
        <w:ind w:firstLine="709"/>
        <w:rPr>
          <w:rFonts w:ascii="Arial" w:hAnsi="Arial" w:cs="Arial"/>
        </w:rPr>
      </w:pPr>
    </w:p>
    <w:p w14:paraId="7264BE17" w14:textId="77777777" w:rsidR="004872BC" w:rsidRPr="00492150" w:rsidRDefault="004872BC" w:rsidP="00C91E4D">
      <w:pPr>
        <w:spacing w:after="0" w:line="360" w:lineRule="auto"/>
        <w:ind w:firstLine="709"/>
        <w:jc w:val="center"/>
        <w:rPr>
          <w:rFonts w:ascii="Arial" w:hAnsi="Arial" w:cs="Arial"/>
          <w:i/>
        </w:rPr>
      </w:pPr>
    </w:p>
    <w:p w14:paraId="1DDD5EEF" w14:textId="77777777" w:rsidR="002E5B81" w:rsidRPr="00492150" w:rsidRDefault="002E5B81" w:rsidP="00D80BF6">
      <w:pPr>
        <w:spacing w:after="0" w:line="360" w:lineRule="auto"/>
        <w:rPr>
          <w:rFonts w:ascii="Arial" w:hAnsi="Arial" w:cs="Arial"/>
          <w:i/>
        </w:rPr>
      </w:pPr>
    </w:p>
    <w:p w14:paraId="508FC3ED" w14:textId="77777777" w:rsidR="004061A9" w:rsidRPr="00492150" w:rsidRDefault="004061A9" w:rsidP="00D80BF6">
      <w:pPr>
        <w:spacing w:after="0" w:line="360" w:lineRule="auto"/>
        <w:rPr>
          <w:rFonts w:ascii="Arial" w:hAnsi="Arial" w:cs="Arial"/>
          <w:i/>
        </w:rPr>
      </w:pPr>
    </w:p>
    <w:p w14:paraId="365C316A" w14:textId="77777777" w:rsidR="002E5B81" w:rsidRPr="00492150" w:rsidRDefault="00D80BF6" w:rsidP="00D80BF6">
      <w:pPr>
        <w:spacing w:after="0" w:line="360" w:lineRule="auto"/>
        <w:ind w:firstLine="709"/>
        <w:rPr>
          <w:rFonts w:ascii="Arial" w:hAnsi="Arial" w:cs="Arial"/>
          <w:noProof/>
        </w:rPr>
      </w:pPr>
      <w:r w:rsidRPr="00492150">
        <w:rPr>
          <w:rFonts w:ascii="Arial" w:hAnsi="Arial" w:cs="Arial"/>
          <w:noProof/>
        </w:rPr>
        <w:t xml:space="preserve"> </w:t>
      </w:r>
    </w:p>
    <w:p w14:paraId="09E092F1" w14:textId="77777777" w:rsidR="004061A9" w:rsidRPr="00492150" w:rsidRDefault="004061A9" w:rsidP="00D80BF6">
      <w:pPr>
        <w:spacing w:after="0" w:line="360" w:lineRule="auto"/>
        <w:ind w:firstLine="709"/>
        <w:rPr>
          <w:rFonts w:ascii="Arial" w:hAnsi="Arial" w:cs="Arial"/>
        </w:rPr>
      </w:pPr>
    </w:p>
    <w:p w14:paraId="0771DC74" w14:textId="77777777" w:rsidR="004061A9" w:rsidRPr="00492150" w:rsidRDefault="004061A9" w:rsidP="004061A9">
      <w:pPr>
        <w:rPr>
          <w:rFonts w:ascii="Arial" w:hAnsi="Arial" w:cs="Arial"/>
        </w:rPr>
      </w:pPr>
    </w:p>
    <w:p w14:paraId="36230AC2" w14:textId="77777777" w:rsidR="004061A9" w:rsidRPr="00492150" w:rsidRDefault="004061A9" w:rsidP="004061A9">
      <w:pPr>
        <w:rPr>
          <w:rFonts w:ascii="Arial" w:hAnsi="Arial" w:cs="Arial"/>
        </w:rPr>
      </w:pPr>
    </w:p>
    <w:p w14:paraId="79608C4A" w14:textId="77777777" w:rsidR="009947E3" w:rsidRPr="00492150" w:rsidRDefault="00F5638E" w:rsidP="004061A9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7F2756DF">
          <v:shape id="_x0000_s1108" type="#_x0000_t202" style="position:absolute;margin-left:35.45pt;margin-top:6.7pt;width:391.6pt;height:13pt;z-index:251658282" stroked="f">
            <v:textbox inset="0,0,0,0">
              <w:txbxContent>
                <w:p w14:paraId="1F588D18" w14:textId="77777777" w:rsidR="00ED18F1" w:rsidRPr="00991C2B" w:rsidRDefault="00ED18F1" w:rsidP="00A83F10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rPr>
                      <w:noProof/>
                    </w:rPr>
                    <w:t>Tela 2 - Tela Principal</w:t>
                  </w:r>
                </w:p>
              </w:txbxContent>
            </v:textbox>
            <w10:wrap type="square"/>
          </v:shape>
        </w:pict>
      </w:r>
      <w:r w:rsidR="00A83F10" w:rsidRPr="00492150"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58243" behindDoc="0" locked="0" layoutInCell="1" allowOverlap="1" wp14:anchorId="233CA459" wp14:editId="68799D35">
            <wp:simplePos x="0" y="0"/>
            <wp:positionH relativeFrom="column">
              <wp:posOffset>418465</wp:posOffset>
            </wp:positionH>
            <wp:positionV relativeFrom="paragraph">
              <wp:posOffset>269240</wp:posOffset>
            </wp:positionV>
            <wp:extent cx="4973625" cy="3321050"/>
            <wp:effectExtent l="0" t="0" r="0" b="0"/>
            <wp:wrapSquare wrapText="bothSides"/>
            <wp:docPr id="8" name="Imagem 8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443EA9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6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2EE98" w14:textId="77777777" w:rsidR="004061A9" w:rsidRPr="00492150" w:rsidRDefault="004061A9" w:rsidP="004061A9">
      <w:pPr>
        <w:rPr>
          <w:rFonts w:ascii="Arial" w:hAnsi="Arial" w:cs="Arial"/>
        </w:rPr>
      </w:pPr>
    </w:p>
    <w:p w14:paraId="0DB7EC80" w14:textId="77777777" w:rsidR="004061A9" w:rsidRPr="00492150" w:rsidRDefault="004061A9" w:rsidP="004061A9">
      <w:pPr>
        <w:rPr>
          <w:rFonts w:ascii="Arial" w:hAnsi="Arial" w:cs="Arial"/>
        </w:rPr>
      </w:pPr>
    </w:p>
    <w:p w14:paraId="63F8B594" w14:textId="77777777" w:rsidR="004061A9" w:rsidRPr="00492150" w:rsidRDefault="004061A9" w:rsidP="004061A9">
      <w:pPr>
        <w:rPr>
          <w:rFonts w:ascii="Arial" w:hAnsi="Arial" w:cs="Arial"/>
        </w:rPr>
      </w:pPr>
    </w:p>
    <w:p w14:paraId="575AC8C1" w14:textId="77777777" w:rsidR="004061A9" w:rsidRPr="00492150" w:rsidRDefault="004061A9" w:rsidP="004061A9">
      <w:pPr>
        <w:rPr>
          <w:rFonts w:ascii="Arial" w:hAnsi="Arial" w:cs="Arial"/>
        </w:rPr>
      </w:pPr>
    </w:p>
    <w:p w14:paraId="50D473B9" w14:textId="77777777" w:rsidR="004061A9" w:rsidRPr="00492150" w:rsidRDefault="004061A9" w:rsidP="004061A9">
      <w:pPr>
        <w:rPr>
          <w:rFonts w:ascii="Arial" w:hAnsi="Arial" w:cs="Arial"/>
        </w:rPr>
      </w:pPr>
    </w:p>
    <w:p w14:paraId="0168515C" w14:textId="77777777" w:rsidR="004061A9" w:rsidRPr="00492150" w:rsidRDefault="004061A9" w:rsidP="004061A9">
      <w:pPr>
        <w:rPr>
          <w:rFonts w:ascii="Arial" w:hAnsi="Arial" w:cs="Arial"/>
        </w:rPr>
      </w:pPr>
    </w:p>
    <w:p w14:paraId="1A05DF09" w14:textId="77777777" w:rsidR="004061A9" w:rsidRPr="00492150" w:rsidRDefault="004061A9" w:rsidP="004061A9">
      <w:pPr>
        <w:rPr>
          <w:rFonts w:ascii="Arial" w:hAnsi="Arial" w:cs="Arial"/>
        </w:rPr>
      </w:pPr>
    </w:p>
    <w:p w14:paraId="6E4A20FA" w14:textId="77777777" w:rsidR="004061A9" w:rsidRPr="00492150" w:rsidRDefault="004061A9" w:rsidP="004061A9">
      <w:pPr>
        <w:rPr>
          <w:rFonts w:ascii="Arial" w:hAnsi="Arial" w:cs="Arial"/>
        </w:rPr>
      </w:pPr>
    </w:p>
    <w:p w14:paraId="2CE011D1" w14:textId="77777777" w:rsidR="004061A9" w:rsidRPr="00492150" w:rsidRDefault="004061A9" w:rsidP="004061A9">
      <w:pPr>
        <w:rPr>
          <w:rFonts w:ascii="Arial" w:hAnsi="Arial" w:cs="Arial"/>
        </w:rPr>
      </w:pPr>
    </w:p>
    <w:p w14:paraId="2B184BE1" w14:textId="77777777" w:rsidR="004061A9" w:rsidRPr="00492150" w:rsidRDefault="004061A9" w:rsidP="004061A9">
      <w:pPr>
        <w:rPr>
          <w:rFonts w:ascii="Arial" w:hAnsi="Arial" w:cs="Arial"/>
        </w:rPr>
      </w:pPr>
    </w:p>
    <w:p w14:paraId="5E23BF1E" w14:textId="77777777" w:rsidR="00B8332A" w:rsidRPr="00492150" w:rsidRDefault="00B8332A" w:rsidP="004061A9">
      <w:pPr>
        <w:rPr>
          <w:rFonts w:ascii="Arial" w:hAnsi="Arial" w:cs="Arial"/>
        </w:rPr>
      </w:pPr>
    </w:p>
    <w:p w14:paraId="1C67CD93" w14:textId="77777777" w:rsidR="004061A9" w:rsidRPr="00492150" w:rsidRDefault="004061A9" w:rsidP="004061A9">
      <w:pPr>
        <w:rPr>
          <w:rFonts w:ascii="Arial" w:hAnsi="Arial" w:cs="Arial"/>
        </w:rPr>
      </w:pPr>
    </w:p>
    <w:p w14:paraId="5546348D" w14:textId="77777777" w:rsidR="004061A9" w:rsidRPr="00492150" w:rsidRDefault="004061A9" w:rsidP="004061A9">
      <w:pPr>
        <w:rPr>
          <w:rFonts w:ascii="Arial" w:hAnsi="Arial" w:cs="Arial"/>
        </w:rPr>
      </w:pPr>
    </w:p>
    <w:p w14:paraId="015AEF40" w14:textId="77777777" w:rsidR="004061A9" w:rsidRPr="00492150" w:rsidRDefault="004061A9" w:rsidP="004061A9">
      <w:pPr>
        <w:rPr>
          <w:rFonts w:ascii="Arial" w:hAnsi="Arial" w:cs="Arial"/>
        </w:rPr>
      </w:pPr>
    </w:p>
    <w:p w14:paraId="18991E8D" w14:textId="77777777" w:rsidR="004061A9" w:rsidRPr="00492150" w:rsidRDefault="00F5638E" w:rsidP="004061A9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1C90E0E8">
          <v:group id="Agrupar 86" o:spid="_x0000_s1058" style="position:absolute;margin-left:38.95pt;margin-top:4.65pt;width:392pt;height:241pt;z-index:251658258" coordsize="49784,306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U/B/8AycloP/Yk&#10;65/6V6TVyqfg/wD5OS0H/sSdc/8ASvSa4cy/3WR2YH/eoi/tYddB/wC3r/2lRR+1h10H/t6/9pUV&#10;8TV/iM+sp/w0Wfih/wAm4eEv+xg8Gf8Ap606hOn/AAEfyo+KH/JuHhL/ALGDwZ/6etOoT/2Ufyr6&#10;bJfhqf8Abv5Hz+bfYHUUUV7x44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U/B//JyWg/8AYk65/wClek1cqn4P/wCTktB/7EnXP/SvSa4cy/3WR2YH&#10;/eoi/tYddB/7ev8A2lRR+1h10H/t6/8AaVFfE1f4jPrKf8NFn4of8m4eEv8AsYPBn/p606hP/ZR/&#10;Kj4of8m4eEv+xg8Gf+nrTqE6f8BH8q+myX4an/bv5Hz+bfYHUUUV7x44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U/B/8AycloP/Yk65/6V6TVyqfg&#10;/wD5OS0H/sSdc/8ASvSa4cy/3WR2YH/eoi/tYddB/wC3r/2lRR+1h10H/t6/9pUV8TV/iM+sp/w0&#10;Wfih/wAm4eEv+xg8Gf8Ap606hP8A2Ufyo+KH/JuHhL/sYPBn/p606hP/AGUfyr6bJfhqf9u/kfP5&#10;t9gdRRRXvHj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Y/2q/+Tw/Af/ZM/En/AKX6NX05XzH+1X/yeH4D/wCyZ+JP/S/Rq2w/8ZGdb+Gzxf8A&#10;av6aB/29f+0qKP2r+mgf9vX/ALSortqfGzOj/DR0Gqf8kp+HH/Y7eA//AE/6XX3FHXw7qn/JKfhx&#10;/wBjt4D/APT/AKXX3FHWGL+KPoFD4X6sdRRRXGd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">
            <v:shape id="Imagem 10" o:spid="_x0000_s1059" type="#_x0000_t75" style="position:absolute;left:1016;top:3175;width:48768;height:274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">
              <v:imagedata r:id="rId50" o:title=""/>
            </v:shape>
            <v:shape id="Text Box 27" o:spid="_x0000_s1060" type="#_x0000_t202" style="position:absolute;width:48768;height:173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<v:textbox inset="0,0,0,0">
                <w:txbxContent>
                  <w:p w14:paraId="0DFB3D67" w14:textId="77777777" w:rsidR="00ED18F1" w:rsidRPr="003D6921" w:rsidRDefault="00ED18F1" w:rsidP="00EB5BD7">
                    <w:pPr>
                      <w:pStyle w:val="Legenda"/>
                      <w:jc w:val="center"/>
                      <w:rPr>
                        <w:noProof/>
                        <w:sz w:val="24"/>
                      </w:rPr>
                    </w:pPr>
                    <w:r>
                      <w:t xml:space="preserve">Tela </w:t>
                    </w:r>
                    <w:r w:rsidR="00B11286">
                      <w:rPr>
                        <w:noProof/>
                      </w:rPr>
                      <w:fldChar w:fldCharType="begin"/>
                    </w:r>
                    <w:r>
                      <w:rPr>
                        <w:noProof/>
                      </w:rPr>
                      <w:instrText xml:space="preserve"> SEQ Tela \* ARABIC </w:instrText>
                    </w:r>
                    <w:r w:rsidR="00B11286">
                      <w:rPr>
                        <w:noProof/>
                      </w:rPr>
                      <w:fldChar w:fldCharType="separate"/>
                    </w:r>
                    <w:r>
                      <w:rPr>
                        <w:noProof/>
                      </w:rPr>
                      <w:t>3</w:t>
                    </w:r>
                    <w:r w:rsidR="00B11286">
                      <w:rPr>
                        <w:noProof/>
                      </w:rPr>
                      <w:fldChar w:fldCharType="end"/>
                    </w:r>
                    <w:r>
                      <w:t xml:space="preserve"> - Tela de Cadastros</w:t>
                    </w:r>
                  </w:p>
                </w:txbxContent>
              </v:textbox>
            </v:shape>
            <w10:wrap type="square"/>
          </v:group>
        </w:pict>
      </w:r>
    </w:p>
    <w:p w14:paraId="4535D8D2" w14:textId="77777777" w:rsidR="004061A9" w:rsidRPr="00492150" w:rsidRDefault="004061A9" w:rsidP="004061A9">
      <w:pPr>
        <w:rPr>
          <w:rFonts w:ascii="Arial" w:hAnsi="Arial" w:cs="Arial"/>
        </w:rPr>
      </w:pPr>
    </w:p>
    <w:p w14:paraId="3DCBCE36" w14:textId="77777777" w:rsidR="004061A9" w:rsidRPr="00492150" w:rsidRDefault="004061A9" w:rsidP="004061A9">
      <w:pPr>
        <w:rPr>
          <w:rFonts w:ascii="Arial" w:hAnsi="Arial" w:cs="Arial"/>
        </w:rPr>
      </w:pPr>
    </w:p>
    <w:p w14:paraId="4EB2CE93" w14:textId="77777777" w:rsidR="004061A9" w:rsidRPr="00492150" w:rsidRDefault="004061A9" w:rsidP="004061A9">
      <w:pPr>
        <w:rPr>
          <w:rFonts w:ascii="Arial" w:hAnsi="Arial" w:cs="Arial"/>
        </w:rPr>
      </w:pPr>
    </w:p>
    <w:p w14:paraId="3CABB8E4" w14:textId="77777777" w:rsidR="004061A9" w:rsidRPr="00492150" w:rsidRDefault="004061A9" w:rsidP="004061A9">
      <w:pPr>
        <w:rPr>
          <w:rFonts w:ascii="Arial" w:hAnsi="Arial" w:cs="Arial"/>
        </w:rPr>
      </w:pPr>
    </w:p>
    <w:p w14:paraId="22E0D45A" w14:textId="77777777" w:rsidR="004061A9" w:rsidRPr="00492150" w:rsidRDefault="004061A9" w:rsidP="004061A9">
      <w:pPr>
        <w:rPr>
          <w:rFonts w:ascii="Arial" w:hAnsi="Arial" w:cs="Arial"/>
        </w:rPr>
      </w:pPr>
    </w:p>
    <w:p w14:paraId="263F4C26" w14:textId="77777777" w:rsidR="004061A9" w:rsidRPr="00492150" w:rsidRDefault="004061A9" w:rsidP="004061A9">
      <w:pPr>
        <w:rPr>
          <w:rFonts w:ascii="Arial" w:hAnsi="Arial" w:cs="Arial"/>
        </w:rPr>
      </w:pPr>
    </w:p>
    <w:p w14:paraId="65592445" w14:textId="77777777" w:rsidR="004061A9" w:rsidRPr="00492150" w:rsidRDefault="004061A9" w:rsidP="004061A9">
      <w:pPr>
        <w:rPr>
          <w:rFonts w:ascii="Arial" w:hAnsi="Arial" w:cs="Arial"/>
        </w:rPr>
      </w:pPr>
    </w:p>
    <w:p w14:paraId="27D15C6F" w14:textId="77777777" w:rsidR="004061A9" w:rsidRPr="00492150" w:rsidRDefault="004061A9" w:rsidP="004061A9">
      <w:pPr>
        <w:rPr>
          <w:rFonts w:ascii="Arial" w:hAnsi="Arial" w:cs="Arial"/>
        </w:rPr>
      </w:pPr>
    </w:p>
    <w:p w14:paraId="25D3E159" w14:textId="77777777" w:rsidR="004061A9" w:rsidRPr="00492150" w:rsidRDefault="004061A9" w:rsidP="004061A9">
      <w:pPr>
        <w:rPr>
          <w:rFonts w:ascii="Arial" w:hAnsi="Arial" w:cs="Arial"/>
        </w:rPr>
      </w:pPr>
    </w:p>
    <w:p w14:paraId="4C78D0B3" w14:textId="77777777" w:rsidR="004061A9" w:rsidRPr="00492150" w:rsidRDefault="004061A9" w:rsidP="004061A9">
      <w:pPr>
        <w:rPr>
          <w:rFonts w:ascii="Arial" w:hAnsi="Arial" w:cs="Arial"/>
        </w:rPr>
      </w:pPr>
    </w:p>
    <w:p w14:paraId="51EB33CD" w14:textId="77777777" w:rsidR="004061A9" w:rsidRPr="00492150" w:rsidRDefault="004061A9" w:rsidP="004061A9">
      <w:pPr>
        <w:rPr>
          <w:rFonts w:ascii="Arial" w:hAnsi="Arial" w:cs="Arial"/>
        </w:rPr>
      </w:pPr>
    </w:p>
    <w:p w14:paraId="472F11F8" w14:textId="77777777" w:rsidR="004061A9" w:rsidRPr="00492150" w:rsidRDefault="004061A9" w:rsidP="004061A9">
      <w:pPr>
        <w:rPr>
          <w:rFonts w:ascii="Arial" w:hAnsi="Arial" w:cs="Arial"/>
        </w:rPr>
      </w:pPr>
    </w:p>
    <w:p w14:paraId="73D13068" w14:textId="77777777" w:rsidR="004061A9" w:rsidRPr="00492150" w:rsidRDefault="004061A9" w:rsidP="004061A9">
      <w:pPr>
        <w:rPr>
          <w:rFonts w:ascii="Arial" w:hAnsi="Arial" w:cs="Arial"/>
        </w:rPr>
      </w:pPr>
    </w:p>
    <w:p w14:paraId="3B3AF367" w14:textId="77777777" w:rsidR="004061A9" w:rsidRPr="00492150" w:rsidRDefault="00F5638E" w:rsidP="004061A9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7D10F846">
          <v:group id="Agrupar 72" o:spid="_x0000_s1061" style="position:absolute;margin-left:50.6pt;margin-top:10.1pt;width:384pt;height:237.6pt;z-index:251658259" coordsize="48768,301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T8H/8nJaD/wBiTrn/AKV6TVyqfg//AJOS0H/sSdc/9K9J&#10;rhzL/dZHZgf96iL+1h10H/t6/wDaVFH7WHXQf+3r/wBpUV8TV/iM+sp/w0Wfih/ybh4S/wCxg8Gf&#10;+nrTqE/9lH8qPih/ybh4S/7GDwZ/6etOoT/2Ufyr6bJfhqf9u/kfP5t9gdRRRXvHj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T8H/APJyWg/9iTrn&#10;/pXpNXKp+D/+TktB/wCxJ1z/ANK9JrhzL/dZHZgf96iL+1h10H/t6/8AaVFH7WHXQf8At6/9pUV8&#10;TV/iM+sp/wANFn4of8m4eEv+xg8Gf+nrTqE6f8BH8qPih/ybh4S/7GDwZ/6etOoT/wBlH8q+myX4&#10;an/bv5Hz+bfYHUUUV7x44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U/B//ACcloP8A2JOuf+lek1cqn4P/AOTktB/7EnXP/SvSa4cy/wB1kdmB/wB6&#10;iL+1h10H/t6/9pUUftYddB/7ev8A2lRXxNX+Iz6yn/DRZ+KH/JuHhL/sYPBn/p606hP/AGUfyo+K&#10;H/JuHhL/ALGDwZ/6etOoTp/wEfyr6bJfhqf9u/kfP5t9gdRRRXvHj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T8H/APJyWg/9iTrn/pXpNXKp+D/+&#10;TktB/wCxJ1z/ANK9JrhzL/dZHZgf96iL+1h10H/t6/8AaVFH7WHXQf8At6/9pUV8TV/iM+sp/wAN&#10;Fn4of8m4eEv+xg8Gf+nrTqE/9lH8qPih/wAm4eEv+xg8Gf8Ap606hP8A2Ufyr6bJfhqf9u/kfP5t&#10;9gdRRRXvHj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">
            <v:shape id="Imagem 11" o:spid="_x0000_s1062" type="#_x0000_t75" style="position:absolute;top:2743;width:48768;height:274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">
              <v:imagedata r:id="rId51" o:title=""/>
            </v:shape>
            <v:shape id="Text Box 28" o:spid="_x0000_s1063" type="#_x0000_t202" style="position:absolute;width:48768;height:15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8Cv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AVD8CvxQAAANsAAAAP&#10;AAAAAAAAAAAAAAAAAAcCAABkcnMvZG93bnJldi54bWxQSwUGAAAAAAMAAwC3AAAA+QIAAAAA&#10;" stroked="f">
              <v:textbox inset="0,0,0,0">
                <w:txbxContent>
                  <w:p w14:paraId="1DEFBD23" w14:textId="77777777" w:rsidR="00ED18F1" w:rsidRPr="00B10BA8" w:rsidRDefault="00ED18F1" w:rsidP="00EB5BD7">
                    <w:pPr>
                      <w:pStyle w:val="Legenda"/>
                      <w:jc w:val="center"/>
                      <w:rPr>
                        <w:noProof/>
                        <w:sz w:val="24"/>
                      </w:rPr>
                    </w:pPr>
                    <w:r>
                      <w:t xml:space="preserve">Tela </w:t>
                    </w:r>
                    <w:r w:rsidR="00B11286">
                      <w:rPr>
                        <w:noProof/>
                      </w:rPr>
                      <w:fldChar w:fldCharType="begin"/>
                    </w:r>
                    <w:r>
                      <w:rPr>
                        <w:noProof/>
                      </w:rPr>
                      <w:instrText xml:space="preserve"> SEQ Tela \* ARABIC </w:instrText>
                    </w:r>
                    <w:r w:rsidR="00B11286">
                      <w:rPr>
                        <w:noProof/>
                      </w:rPr>
                      <w:fldChar w:fldCharType="separate"/>
                    </w:r>
                    <w:r>
                      <w:rPr>
                        <w:noProof/>
                      </w:rPr>
                      <w:t>4</w:t>
                    </w:r>
                    <w:r w:rsidR="00B11286">
                      <w:rPr>
                        <w:noProof/>
                      </w:rPr>
                      <w:fldChar w:fldCharType="end"/>
                    </w:r>
                    <w:r>
                      <w:t xml:space="preserve"> - Tela de Cadastro de Clientes</w:t>
                    </w:r>
                  </w:p>
                </w:txbxContent>
              </v:textbox>
            </v:shape>
            <w10:wrap type="square"/>
          </v:group>
        </w:pict>
      </w:r>
    </w:p>
    <w:p w14:paraId="5F98865D" w14:textId="77777777" w:rsidR="004061A9" w:rsidRPr="00492150" w:rsidRDefault="004061A9" w:rsidP="004061A9">
      <w:pPr>
        <w:rPr>
          <w:rFonts w:ascii="Arial" w:hAnsi="Arial" w:cs="Arial"/>
        </w:rPr>
      </w:pPr>
    </w:p>
    <w:p w14:paraId="796796B7" w14:textId="77777777" w:rsidR="004061A9" w:rsidRPr="00492150" w:rsidRDefault="004061A9" w:rsidP="004061A9">
      <w:pPr>
        <w:rPr>
          <w:rFonts w:ascii="Arial" w:hAnsi="Arial" w:cs="Arial"/>
        </w:rPr>
      </w:pPr>
    </w:p>
    <w:p w14:paraId="160DF121" w14:textId="77777777" w:rsidR="004061A9" w:rsidRPr="00492150" w:rsidRDefault="004061A9" w:rsidP="004061A9">
      <w:pPr>
        <w:rPr>
          <w:rFonts w:ascii="Arial" w:hAnsi="Arial" w:cs="Arial"/>
        </w:rPr>
      </w:pPr>
    </w:p>
    <w:p w14:paraId="2FE84233" w14:textId="77777777" w:rsidR="004061A9" w:rsidRPr="00492150" w:rsidRDefault="004061A9" w:rsidP="004061A9">
      <w:pPr>
        <w:rPr>
          <w:rFonts w:ascii="Arial" w:hAnsi="Arial" w:cs="Arial"/>
        </w:rPr>
      </w:pPr>
    </w:p>
    <w:p w14:paraId="7C4075BE" w14:textId="77777777" w:rsidR="004061A9" w:rsidRPr="00492150" w:rsidRDefault="004061A9" w:rsidP="004061A9">
      <w:pPr>
        <w:rPr>
          <w:rFonts w:ascii="Arial" w:hAnsi="Arial" w:cs="Arial"/>
        </w:rPr>
      </w:pPr>
    </w:p>
    <w:p w14:paraId="4FF1E459" w14:textId="77777777" w:rsidR="004061A9" w:rsidRPr="00492150" w:rsidRDefault="004061A9" w:rsidP="004061A9">
      <w:pPr>
        <w:rPr>
          <w:rFonts w:ascii="Arial" w:hAnsi="Arial" w:cs="Arial"/>
        </w:rPr>
      </w:pPr>
    </w:p>
    <w:p w14:paraId="0DD1FA95" w14:textId="77777777" w:rsidR="004061A9" w:rsidRPr="00492150" w:rsidRDefault="004061A9" w:rsidP="004061A9">
      <w:pPr>
        <w:rPr>
          <w:rFonts w:ascii="Arial" w:hAnsi="Arial" w:cs="Arial"/>
        </w:rPr>
      </w:pPr>
    </w:p>
    <w:p w14:paraId="4B86EE36" w14:textId="77777777" w:rsidR="004061A9" w:rsidRPr="00492150" w:rsidRDefault="004061A9" w:rsidP="004061A9">
      <w:pPr>
        <w:rPr>
          <w:rFonts w:ascii="Arial" w:hAnsi="Arial" w:cs="Arial"/>
        </w:rPr>
      </w:pPr>
    </w:p>
    <w:p w14:paraId="126D5D6B" w14:textId="77777777" w:rsidR="004061A9" w:rsidRPr="00492150" w:rsidRDefault="004061A9" w:rsidP="004061A9">
      <w:pPr>
        <w:rPr>
          <w:rFonts w:ascii="Arial" w:hAnsi="Arial" w:cs="Arial"/>
        </w:rPr>
      </w:pPr>
    </w:p>
    <w:p w14:paraId="08A59682" w14:textId="77777777" w:rsidR="004061A9" w:rsidRPr="00492150" w:rsidRDefault="004061A9" w:rsidP="004061A9">
      <w:pPr>
        <w:rPr>
          <w:rFonts w:ascii="Arial" w:hAnsi="Arial" w:cs="Arial"/>
        </w:rPr>
      </w:pPr>
    </w:p>
    <w:p w14:paraId="538BBB63" w14:textId="77777777" w:rsidR="004061A9" w:rsidRPr="00492150" w:rsidRDefault="004061A9" w:rsidP="004061A9">
      <w:pPr>
        <w:rPr>
          <w:rFonts w:ascii="Arial" w:hAnsi="Arial" w:cs="Arial"/>
        </w:rPr>
      </w:pPr>
    </w:p>
    <w:p w14:paraId="32A0ADB7" w14:textId="77777777" w:rsidR="004061A9" w:rsidRPr="00492150" w:rsidRDefault="004061A9" w:rsidP="004061A9">
      <w:pPr>
        <w:rPr>
          <w:rFonts w:ascii="Arial" w:hAnsi="Arial" w:cs="Arial"/>
        </w:rPr>
      </w:pPr>
    </w:p>
    <w:p w14:paraId="59351CC5" w14:textId="77777777" w:rsidR="004061A9" w:rsidRPr="00492150" w:rsidRDefault="004061A9" w:rsidP="004061A9">
      <w:pPr>
        <w:rPr>
          <w:rFonts w:ascii="Arial" w:hAnsi="Arial" w:cs="Arial"/>
        </w:rPr>
      </w:pPr>
    </w:p>
    <w:p w14:paraId="659DA2DB" w14:textId="77777777" w:rsidR="004061A9" w:rsidRPr="00492150" w:rsidRDefault="004061A9" w:rsidP="004061A9">
      <w:pPr>
        <w:rPr>
          <w:rFonts w:ascii="Arial" w:hAnsi="Arial" w:cs="Arial"/>
        </w:rPr>
      </w:pPr>
    </w:p>
    <w:p w14:paraId="6B7D9DF9" w14:textId="77777777" w:rsidR="004061A9" w:rsidRPr="00492150" w:rsidRDefault="004061A9" w:rsidP="004061A9">
      <w:pPr>
        <w:rPr>
          <w:rFonts w:ascii="Arial" w:hAnsi="Arial" w:cs="Arial"/>
        </w:rPr>
      </w:pPr>
    </w:p>
    <w:p w14:paraId="4D22414F" w14:textId="77777777" w:rsidR="004061A9" w:rsidRPr="00492150" w:rsidRDefault="00F5638E" w:rsidP="004061A9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0F118706">
          <v:group id="Agrupar 73" o:spid="_x0000_s1064" style="position:absolute;margin-left:40.35pt;margin-top:-22.4pt;width:384pt;height:229.8pt;z-index:251658260" coordsize="48768,291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RGFuaWVsAAAABZADAAIAAAAUAAAQoJAEAAIAAAAUAAAQtJKRAAIAAAAD&#10;OTQAAJKSAAIAAAADOTQAAOocAAcAAAgMAAAIlAAAAAAc6gAAAA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Dw/eHBhY2tldCBlbmQ9J3cn&#10;Pz7/2wBDAAYEBQYFBAYGBQYHBwYIChAKCgkJChQODwwQFxQYGBcUFhYaHSUfGhsjHBYWICwgIyYn&#10;KSopGR8tMC0oMCUoKSj/2wBDAQcHBwoIChMKChMoGhYaKCgoKCgoKCgoKCgoKCgoKCgoKCgoKCgo&#10;KCgoKCgoKCgoKCgoKCgoKCgoKCgoKCgoKCj/wAARCAOEBj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">
            <v:shape id="Imagem 15" o:spid="_x0000_s1065" type="#_x0000_t75" style="position:absolute;top:1752;width:48768;height:274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">
              <v:imagedata r:id="rId52" o:title=""/>
            </v:shape>
            <v:shape id="Text Box 29" o:spid="_x0000_s1066" type="#_x0000_t202" style="position:absolute;width:48768;height:174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<v:textbox inset="0,0,0,0">
                <w:txbxContent>
                  <w:p w14:paraId="20125867" w14:textId="77777777" w:rsidR="00ED18F1" w:rsidRPr="00F44A68" w:rsidRDefault="00ED18F1" w:rsidP="00EB5BD7">
                    <w:pPr>
                      <w:pStyle w:val="Legenda"/>
                      <w:jc w:val="center"/>
                      <w:rPr>
                        <w:noProof/>
                        <w:sz w:val="24"/>
                      </w:rPr>
                    </w:pPr>
                    <w:r>
                      <w:t xml:space="preserve">Tela </w:t>
                    </w:r>
                    <w:r w:rsidR="00B11286">
                      <w:rPr>
                        <w:noProof/>
                      </w:rPr>
                      <w:fldChar w:fldCharType="begin"/>
                    </w:r>
                    <w:r>
                      <w:rPr>
                        <w:noProof/>
                      </w:rPr>
                      <w:instrText xml:space="preserve"> SEQ Tela \* ARABIC </w:instrText>
                    </w:r>
                    <w:r w:rsidR="00B11286">
                      <w:rPr>
                        <w:noProof/>
                      </w:rPr>
                      <w:fldChar w:fldCharType="separate"/>
                    </w:r>
                    <w:r>
                      <w:rPr>
                        <w:noProof/>
                      </w:rPr>
                      <w:t>5</w:t>
                    </w:r>
                    <w:r w:rsidR="00B11286">
                      <w:rPr>
                        <w:noProof/>
                      </w:rPr>
                      <w:fldChar w:fldCharType="end"/>
                    </w:r>
                    <w:r>
                      <w:t xml:space="preserve"> - Cadastro de Pessoa Física</w:t>
                    </w:r>
                  </w:p>
                </w:txbxContent>
              </v:textbox>
            </v:shape>
            <w10:wrap type="square"/>
          </v:group>
        </w:pict>
      </w:r>
    </w:p>
    <w:p w14:paraId="36304440" w14:textId="77777777" w:rsidR="004061A9" w:rsidRPr="00492150" w:rsidRDefault="004061A9" w:rsidP="004061A9">
      <w:pPr>
        <w:rPr>
          <w:rFonts w:ascii="Arial" w:hAnsi="Arial" w:cs="Arial"/>
        </w:rPr>
      </w:pPr>
    </w:p>
    <w:p w14:paraId="74B708D7" w14:textId="77777777" w:rsidR="0037173D" w:rsidRPr="00492150" w:rsidRDefault="0037173D" w:rsidP="004061A9">
      <w:pPr>
        <w:rPr>
          <w:rFonts w:ascii="Arial" w:hAnsi="Arial" w:cs="Arial"/>
        </w:rPr>
      </w:pPr>
    </w:p>
    <w:p w14:paraId="2CDB05C9" w14:textId="77777777" w:rsidR="0037173D" w:rsidRPr="00492150" w:rsidRDefault="0037173D" w:rsidP="004061A9">
      <w:pPr>
        <w:rPr>
          <w:rFonts w:ascii="Arial" w:hAnsi="Arial" w:cs="Arial"/>
        </w:rPr>
      </w:pPr>
    </w:p>
    <w:p w14:paraId="6979B63A" w14:textId="77777777" w:rsidR="0037173D" w:rsidRPr="00492150" w:rsidRDefault="0037173D" w:rsidP="004061A9">
      <w:pPr>
        <w:rPr>
          <w:rFonts w:ascii="Arial" w:hAnsi="Arial" w:cs="Arial"/>
        </w:rPr>
      </w:pPr>
    </w:p>
    <w:p w14:paraId="7D50B079" w14:textId="77777777" w:rsidR="004061A9" w:rsidRPr="00492150" w:rsidRDefault="004061A9" w:rsidP="004061A9">
      <w:pPr>
        <w:rPr>
          <w:rFonts w:ascii="Arial" w:hAnsi="Arial" w:cs="Arial"/>
        </w:rPr>
      </w:pPr>
    </w:p>
    <w:p w14:paraId="1B8F1742" w14:textId="77777777" w:rsidR="004061A9" w:rsidRPr="00492150" w:rsidRDefault="004061A9" w:rsidP="004061A9">
      <w:pPr>
        <w:rPr>
          <w:rFonts w:ascii="Arial" w:hAnsi="Arial" w:cs="Arial"/>
        </w:rPr>
      </w:pPr>
    </w:p>
    <w:p w14:paraId="5B7BF7D9" w14:textId="77777777" w:rsidR="004061A9" w:rsidRPr="00492150" w:rsidRDefault="004061A9" w:rsidP="004061A9">
      <w:pPr>
        <w:rPr>
          <w:rFonts w:ascii="Arial" w:hAnsi="Arial" w:cs="Arial"/>
        </w:rPr>
      </w:pPr>
    </w:p>
    <w:p w14:paraId="3DE01480" w14:textId="77777777" w:rsidR="004061A9" w:rsidRPr="00492150" w:rsidRDefault="004061A9" w:rsidP="004061A9">
      <w:pPr>
        <w:rPr>
          <w:rFonts w:ascii="Arial" w:hAnsi="Arial" w:cs="Arial"/>
        </w:rPr>
      </w:pPr>
    </w:p>
    <w:p w14:paraId="587F5614" w14:textId="77777777" w:rsidR="004061A9" w:rsidRPr="00492150" w:rsidRDefault="004061A9" w:rsidP="004061A9">
      <w:pPr>
        <w:rPr>
          <w:rFonts w:ascii="Arial" w:hAnsi="Arial" w:cs="Arial"/>
        </w:rPr>
      </w:pPr>
    </w:p>
    <w:p w14:paraId="28162677" w14:textId="77777777" w:rsidR="004061A9" w:rsidRPr="00492150" w:rsidRDefault="004061A9" w:rsidP="004061A9">
      <w:pPr>
        <w:rPr>
          <w:rFonts w:ascii="Arial" w:hAnsi="Arial" w:cs="Arial"/>
        </w:rPr>
      </w:pPr>
    </w:p>
    <w:p w14:paraId="74CE7DF7" w14:textId="77777777" w:rsidR="004061A9" w:rsidRPr="00492150" w:rsidRDefault="004061A9" w:rsidP="004061A9">
      <w:pPr>
        <w:rPr>
          <w:rFonts w:ascii="Arial" w:hAnsi="Arial" w:cs="Arial"/>
        </w:rPr>
      </w:pPr>
    </w:p>
    <w:p w14:paraId="30C36BA9" w14:textId="77777777" w:rsidR="004061A9" w:rsidRPr="00492150" w:rsidRDefault="004061A9" w:rsidP="004061A9">
      <w:pPr>
        <w:rPr>
          <w:rFonts w:ascii="Arial" w:hAnsi="Arial" w:cs="Arial"/>
        </w:rPr>
      </w:pPr>
    </w:p>
    <w:p w14:paraId="540600D8" w14:textId="77777777" w:rsidR="004061A9" w:rsidRPr="00492150" w:rsidRDefault="004061A9" w:rsidP="004061A9">
      <w:pPr>
        <w:rPr>
          <w:rFonts w:ascii="Arial" w:hAnsi="Arial" w:cs="Arial"/>
        </w:rPr>
      </w:pPr>
    </w:p>
    <w:p w14:paraId="055B3F21" w14:textId="77777777" w:rsidR="004061A9" w:rsidRPr="00492150" w:rsidRDefault="00F5638E" w:rsidP="004061A9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pict w14:anchorId="2E75B2BE">
          <v:group id="Agrupar 84" o:spid="_x0000_s1067" style="position:absolute;margin-left:0;margin-top:0;width:435.5pt;height:265.5pt;z-index:251658261;mso-position-horizontal:left;mso-position-horizontal-relative:margin;mso-position-vertical:top;mso-position-vertical-relative:margin" coordsize="48768,29745">
            <v:shape id="Imagem 16" o:spid="_x0000_s1068" type="#_x0000_t75" style="position:absolute;top:2313;width:48768;height:27432;visibility:visible">
              <v:imagedata r:id="rId53" o:title=""/>
            </v:shape>
            <v:shape id="Text Box 30" o:spid="_x0000_s1069" type="#_x0000_t202" style="position:absolute;width:48768;height:1352;visibility:visible" stroked="f">
              <v:textbox inset="0,0,0,0">
                <w:txbxContent>
                  <w:p w14:paraId="04D23DD9" w14:textId="77777777" w:rsidR="00ED18F1" w:rsidRPr="00B54C71" w:rsidRDefault="00ED18F1" w:rsidP="0037173D">
                    <w:pPr>
                      <w:pStyle w:val="Legenda"/>
                      <w:jc w:val="center"/>
                      <w:rPr>
                        <w:noProof/>
                        <w:sz w:val="24"/>
                      </w:rPr>
                    </w:pPr>
                    <w:r>
                      <w:t xml:space="preserve">Tela </w:t>
                    </w:r>
                    <w:r w:rsidR="00B11286">
                      <w:rPr>
                        <w:noProof/>
                      </w:rPr>
                      <w:fldChar w:fldCharType="begin"/>
                    </w:r>
                    <w:r>
                      <w:rPr>
                        <w:noProof/>
                      </w:rPr>
                      <w:instrText xml:space="preserve"> SEQ Tela \* ARABIC </w:instrText>
                    </w:r>
                    <w:r w:rsidR="00B11286">
                      <w:rPr>
                        <w:noProof/>
                      </w:rPr>
                      <w:fldChar w:fldCharType="separate"/>
                    </w:r>
                    <w:r>
                      <w:rPr>
                        <w:noProof/>
                      </w:rPr>
                      <w:t>6</w:t>
                    </w:r>
                    <w:r w:rsidR="00B11286">
                      <w:rPr>
                        <w:noProof/>
                      </w:rPr>
                      <w:fldChar w:fldCharType="end"/>
                    </w:r>
                    <w:r>
                      <w:t xml:space="preserve"> - Cadastro de Pessoa Jurídica</w:t>
                    </w:r>
                  </w:p>
                </w:txbxContent>
              </v:textbox>
            </v:shape>
            <w10:wrap type="square" anchorx="margin" anchory="margin"/>
          </v:group>
        </w:pict>
      </w:r>
    </w:p>
    <w:p w14:paraId="1891949B" w14:textId="77777777" w:rsidR="004061A9" w:rsidRPr="00492150" w:rsidRDefault="004061A9" w:rsidP="004061A9">
      <w:pPr>
        <w:rPr>
          <w:rFonts w:ascii="Arial" w:hAnsi="Arial" w:cs="Arial"/>
        </w:rPr>
      </w:pPr>
    </w:p>
    <w:p w14:paraId="23FEB9F4" w14:textId="77777777" w:rsidR="00A83F10" w:rsidRPr="00BC1C65" w:rsidRDefault="00A83F10">
      <w:pPr>
        <w:pStyle w:val="Legenda"/>
        <w:keepNext/>
        <w:jc w:val="center"/>
        <w:rPr>
          <w:rFonts w:ascii="Arial" w:eastAsia="Arial" w:hAnsi="Arial" w:cs="Arial"/>
        </w:rPr>
      </w:pPr>
      <w:r w:rsidRPr="00BC1C65">
        <w:rPr>
          <w:rFonts w:ascii="Arial" w:eastAsia="Arial" w:hAnsi="Arial" w:cs="Arial"/>
        </w:rPr>
        <w:t>Tela 7 – Cadastrar Funcionário</w:t>
      </w:r>
    </w:p>
    <w:p w14:paraId="7E308F97" w14:textId="77777777" w:rsidR="004061A9" w:rsidRPr="00492150" w:rsidRDefault="00A83F10" w:rsidP="004061A9">
      <w:pPr>
        <w:rPr>
          <w:rFonts w:ascii="Arial" w:hAnsi="Arial" w:cs="Arial"/>
        </w:rPr>
      </w:pPr>
      <w:r w:rsidRPr="00492150">
        <w:rPr>
          <w:rFonts w:ascii="Arial" w:hAnsi="Arial" w:cs="Arial"/>
          <w:noProof/>
          <w:lang w:eastAsia="pt-BR"/>
        </w:rPr>
        <w:drawing>
          <wp:inline distT="0" distB="0" distL="0" distR="0" wp14:anchorId="7456FA63" wp14:editId="47D0A039">
            <wp:extent cx="5575197" cy="3714750"/>
            <wp:effectExtent l="0" t="0" r="0" b="0"/>
            <wp:docPr id="11" name="Imagem 11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44CCB1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798" cy="37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9EC6" w14:textId="77777777" w:rsidR="004061A9" w:rsidRPr="00492150" w:rsidRDefault="004061A9" w:rsidP="004061A9">
      <w:pPr>
        <w:rPr>
          <w:rFonts w:ascii="Arial" w:hAnsi="Arial" w:cs="Arial"/>
        </w:rPr>
      </w:pPr>
    </w:p>
    <w:p w14:paraId="6134E2C7" w14:textId="77777777" w:rsidR="004061A9" w:rsidRPr="00492150" w:rsidRDefault="004061A9" w:rsidP="004061A9">
      <w:pPr>
        <w:rPr>
          <w:rFonts w:ascii="Arial" w:hAnsi="Arial" w:cs="Arial"/>
        </w:rPr>
      </w:pPr>
    </w:p>
    <w:p w14:paraId="44ECC5C2" w14:textId="77777777" w:rsidR="004061A9" w:rsidRPr="00492150" w:rsidRDefault="004061A9" w:rsidP="004061A9">
      <w:pPr>
        <w:rPr>
          <w:rFonts w:ascii="Arial" w:hAnsi="Arial" w:cs="Arial"/>
        </w:rPr>
      </w:pPr>
    </w:p>
    <w:p w14:paraId="4A6B78AB" w14:textId="77777777" w:rsidR="004061A9" w:rsidRPr="00492150" w:rsidRDefault="00976285" w:rsidP="004061A9">
      <w:pPr>
        <w:rPr>
          <w:rFonts w:ascii="Arial" w:hAnsi="Arial" w:cs="Arial"/>
        </w:rPr>
      </w:pPr>
      <w:r w:rsidRPr="00492150">
        <w:rPr>
          <w:rFonts w:ascii="Arial" w:hAnsi="Arial" w:cs="Arial"/>
          <w:noProof/>
          <w:lang w:eastAsia="pt-BR"/>
        </w:rPr>
        <w:lastRenderedPageBreak/>
        <w:drawing>
          <wp:anchor distT="0" distB="0" distL="114300" distR="114300" simplePos="0" relativeHeight="251658246" behindDoc="0" locked="0" layoutInCell="1" allowOverlap="1" wp14:anchorId="299F9914" wp14:editId="6AC05D18">
            <wp:simplePos x="0" y="0"/>
            <wp:positionH relativeFrom="column">
              <wp:posOffset>50165</wp:posOffset>
            </wp:positionH>
            <wp:positionV relativeFrom="paragraph">
              <wp:posOffset>4234815</wp:posOffset>
            </wp:positionV>
            <wp:extent cx="5709733" cy="3816350"/>
            <wp:effectExtent l="0" t="0" r="0" b="0"/>
            <wp:wrapSquare wrapText="bothSides"/>
            <wp:docPr id="12" name="Imagem 12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446983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733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638E">
        <w:rPr>
          <w:rFonts w:ascii="Arial" w:hAnsi="Arial" w:cs="Arial"/>
          <w:noProof/>
        </w:rPr>
        <w:pict w14:anchorId="70C050D6">
          <v:shape id="_x0000_s1110" type="#_x0000_t202" style="position:absolute;margin-left:.45pt;margin-top:306.95pt;width:449.55pt;height:12.5pt;z-index:251658284;mso-position-horizontal-relative:text;mso-position-vertical-relative:text" stroked="f">
            <v:textbox inset="0,0,0,0">
              <w:txbxContent>
                <w:p w14:paraId="332D6E2B" w14:textId="77777777" w:rsidR="00ED18F1" w:rsidRPr="003B5B12" w:rsidRDefault="00ED18F1" w:rsidP="00976285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rPr>
                      <w:noProof/>
                    </w:rPr>
                    <w:t>Tela 9 – Entrada de produto no Estoque</w:t>
                  </w:r>
                </w:p>
              </w:txbxContent>
            </v:textbox>
            <w10:wrap type="square"/>
          </v:shape>
        </w:pict>
      </w:r>
      <w:r w:rsidR="00F5638E">
        <w:rPr>
          <w:rFonts w:ascii="Arial" w:hAnsi="Arial" w:cs="Arial"/>
          <w:noProof/>
        </w:rPr>
        <w:pict w14:anchorId="1CEA09E5">
          <v:group id="Agrupar 75" o:spid="_x0000_s1073" style="position:absolute;margin-left:3.45pt;margin-top:1.85pt;width:435pt;height:260.6pt;z-index:251658262;mso-position-horizontal-relative:text;mso-position-vertical-relative:text;mso-width-relative:margin;mso-height-relative:margin" coordorigin="-440,-856" coordsize="49208,301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RhbmllbAAAAAWQAwAC&#10;AAAAFAAAEKCQBAACAAAAFAAAELSSkQACAAAAAzU5AACSkgACAAAAAzU5AADqHAAHAAAIDAAACJQA&#10;AAAAHOoAAAA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8P3hwYWNrZXQgZW5kPSd3Jz8+/9sAQwAGBAUGBQQGBgUGBwcGCAoQCgoJCQoU&#10;Dg8MEBcUGBgXFBYWGh0lHxobIxwWFiAsICMmJykqKRkfLTAtKDAlKCko/9sAQwEHBwcKCAoTCgoT&#10;KBoWGigoKCgoKCgoKCgoKCgoKCgoKCgoKCgoKCgoKCgoKCgoKCgoKCgoKCgoKCgoKCgoKCgo/8AA&#10;EQgDhAY/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">
            <v:shape id="Imagem 18" o:spid="_x0000_s1074" type="#_x0000_t75" style="position:absolute;top:1905;width:48768;height:274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">
              <v:imagedata r:id="rId56" o:title=""/>
            </v:shape>
            <v:shape id="Text Box 32" o:spid="_x0000_s1075" type="#_x0000_t202" style="position:absolute;left:-440;top:-856;width:48767;height:151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<v:textbox inset="0,0,0,0">
                <w:txbxContent>
                  <w:p w14:paraId="15138C5C" w14:textId="77777777" w:rsidR="00ED18F1" w:rsidRPr="00E37926" w:rsidRDefault="00ED18F1" w:rsidP="002A2BB2">
                    <w:pPr>
                      <w:pStyle w:val="Legenda"/>
                      <w:jc w:val="center"/>
                      <w:rPr>
                        <w:noProof/>
                        <w:sz w:val="24"/>
                      </w:rPr>
                    </w:pPr>
                    <w:r>
                      <w:t xml:space="preserve">Tela </w:t>
                    </w:r>
                    <w:r w:rsidR="00B11286">
                      <w:rPr>
                        <w:noProof/>
                      </w:rPr>
                      <w:fldChar w:fldCharType="begin"/>
                    </w:r>
                    <w:r>
                      <w:rPr>
                        <w:noProof/>
                      </w:rPr>
                      <w:instrText xml:space="preserve"> SEQ Tela \* ARABIC </w:instrText>
                    </w:r>
                    <w:r w:rsidR="00B11286">
                      <w:rPr>
                        <w:noProof/>
                      </w:rP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 w:rsidR="00B11286">
                      <w:rPr>
                        <w:noProof/>
                      </w:rPr>
                      <w:fldChar w:fldCharType="end"/>
                    </w:r>
                    <w:r>
                      <w:t xml:space="preserve"> - Cadastro de Produtos</w:t>
                    </w:r>
                  </w:p>
                </w:txbxContent>
              </v:textbox>
            </v:shape>
            <w10:wrap type="square"/>
          </v:group>
        </w:pict>
      </w:r>
    </w:p>
    <w:p w14:paraId="1801261E" w14:textId="77777777" w:rsidR="00A83F10" w:rsidRPr="00492150" w:rsidRDefault="00A83F10" w:rsidP="004061A9">
      <w:pPr>
        <w:rPr>
          <w:rFonts w:ascii="Arial" w:hAnsi="Arial" w:cs="Arial"/>
        </w:rPr>
      </w:pPr>
    </w:p>
    <w:p w14:paraId="7F20193F" w14:textId="77777777" w:rsidR="004061A9" w:rsidRPr="00492150" w:rsidRDefault="004061A9" w:rsidP="004061A9">
      <w:pPr>
        <w:rPr>
          <w:rFonts w:ascii="Arial" w:hAnsi="Arial" w:cs="Arial"/>
        </w:rPr>
      </w:pPr>
    </w:p>
    <w:p w14:paraId="0D75899D" w14:textId="77777777" w:rsidR="004061A9" w:rsidRPr="00492150" w:rsidRDefault="004061A9" w:rsidP="004061A9">
      <w:pPr>
        <w:rPr>
          <w:rFonts w:ascii="Arial" w:hAnsi="Arial" w:cs="Arial"/>
        </w:rPr>
      </w:pPr>
    </w:p>
    <w:p w14:paraId="712D0C19" w14:textId="77777777" w:rsidR="00976285" w:rsidRPr="00BC1C65" w:rsidRDefault="00976285">
      <w:pPr>
        <w:pStyle w:val="Legenda"/>
        <w:keepNext/>
        <w:jc w:val="center"/>
        <w:rPr>
          <w:rFonts w:ascii="Arial" w:eastAsia="Arial" w:hAnsi="Arial" w:cs="Arial"/>
        </w:rPr>
      </w:pPr>
      <w:r w:rsidRPr="00BC1C65">
        <w:rPr>
          <w:rFonts w:ascii="Arial" w:eastAsia="Arial" w:hAnsi="Arial" w:cs="Arial"/>
        </w:rPr>
        <w:lastRenderedPageBreak/>
        <w:t>Tela 10 – Gerar Ordem de Serviço</w:t>
      </w:r>
    </w:p>
    <w:p w14:paraId="68360088" w14:textId="77777777" w:rsidR="000A7D9F" w:rsidRPr="00492150" w:rsidRDefault="007A3286" w:rsidP="004061A9">
      <w:pPr>
        <w:rPr>
          <w:rFonts w:ascii="Arial" w:hAnsi="Arial" w:cs="Arial"/>
        </w:rPr>
      </w:pPr>
      <w:r w:rsidRPr="00492150"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58252" behindDoc="0" locked="0" layoutInCell="1" allowOverlap="1" wp14:anchorId="598A5C40" wp14:editId="2C01D6B9">
            <wp:simplePos x="0" y="0"/>
            <wp:positionH relativeFrom="column">
              <wp:posOffset>390525</wp:posOffset>
            </wp:positionH>
            <wp:positionV relativeFrom="page">
              <wp:posOffset>1440180</wp:posOffset>
            </wp:positionV>
            <wp:extent cx="5099050" cy="4017645"/>
            <wp:effectExtent l="0" t="0" r="0" b="0"/>
            <wp:wrapSquare wrapText="bothSides"/>
            <wp:docPr id="14" name="Imagem 14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44AAC9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F5F82" w14:textId="77777777" w:rsidR="000A7D9F" w:rsidRPr="00492150" w:rsidRDefault="000A7D9F" w:rsidP="004061A9">
      <w:pPr>
        <w:rPr>
          <w:rFonts w:ascii="Arial" w:hAnsi="Arial" w:cs="Arial"/>
        </w:rPr>
      </w:pPr>
    </w:p>
    <w:p w14:paraId="1ABFF2F8" w14:textId="77777777" w:rsidR="000A7D9F" w:rsidRPr="00492150" w:rsidRDefault="000A7D9F" w:rsidP="004061A9">
      <w:pPr>
        <w:rPr>
          <w:rFonts w:ascii="Arial" w:hAnsi="Arial" w:cs="Arial"/>
        </w:rPr>
      </w:pPr>
    </w:p>
    <w:p w14:paraId="50D8C792" w14:textId="77777777" w:rsidR="000A7D9F" w:rsidRPr="00492150" w:rsidRDefault="000A7D9F" w:rsidP="004061A9">
      <w:pPr>
        <w:rPr>
          <w:rFonts w:ascii="Arial" w:hAnsi="Arial" w:cs="Arial"/>
        </w:rPr>
      </w:pPr>
    </w:p>
    <w:p w14:paraId="276CFDB6" w14:textId="77777777" w:rsidR="000A7D9F" w:rsidRPr="00492150" w:rsidRDefault="000A7D9F" w:rsidP="004061A9">
      <w:pPr>
        <w:rPr>
          <w:rFonts w:ascii="Arial" w:hAnsi="Arial" w:cs="Arial"/>
        </w:rPr>
      </w:pPr>
    </w:p>
    <w:p w14:paraId="1B4E0882" w14:textId="77777777" w:rsidR="000A7D9F" w:rsidRPr="00492150" w:rsidRDefault="000A7D9F" w:rsidP="004061A9">
      <w:pPr>
        <w:rPr>
          <w:rFonts w:ascii="Arial" w:hAnsi="Arial" w:cs="Arial"/>
        </w:rPr>
      </w:pPr>
    </w:p>
    <w:p w14:paraId="1BA93174" w14:textId="77777777" w:rsidR="000A7D9F" w:rsidRPr="00492150" w:rsidRDefault="000A7D9F" w:rsidP="004061A9">
      <w:pPr>
        <w:rPr>
          <w:rFonts w:ascii="Arial" w:hAnsi="Arial" w:cs="Arial"/>
        </w:rPr>
      </w:pPr>
    </w:p>
    <w:p w14:paraId="44DAFAE5" w14:textId="77777777" w:rsidR="000A7D9F" w:rsidRPr="00492150" w:rsidRDefault="000A7D9F" w:rsidP="004061A9">
      <w:pPr>
        <w:rPr>
          <w:rFonts w:ascii="Arial" w:hAnsi="Arial" w:cs="Arial"/>
        </w:rPr>
      </w:pPr>
    </w:p>
    <w:p w14:paraId="1FD7EF2C" w14:textId="77777777" w:rsidR="000A7D9F" w:rsidRPr="00492150" w:rsidRDefault="000A7D9F" w:rsidP="004061A9">
      <w:pPr>
        <w:rPr>
          <w:rFonts w:ascii="Arial" w:hAnsi="Arial" w:cs="Arial"/>
        </w:rPr>
      </w:pPr>
    </w:p>
    <w:p w14:paraId="39FF2581" w14:textId="77777777" w:rsidR="000A7D9F" w:rsidRPr="00492150" w:rsidRDefault="000A7D9F" w:rsidP="004061A9">
      <w:pPr>
        <w:rPr>
          <w:rFonts w:ascii="Arial" w:hAnsi="Arial" w:cs="Arial"/>
        </w:rPr>
      </w:pPr>
    </w:p>
    <w:p w14:paraId="0C4E9A63" w14:textId="77777777" w:rsidR="000A7D9F" w:rsidRPr="00492150" w:rsidRDefault="000A7D9F" w:rsidP="004061A9">
      <w:pPr>
        <w:rPr>
          <w:rFonts w:ascii="Arial" w:hAnsi="Arial" w:cs="Arial"/>
        </w:rPr>
      </w:pPr>
    </w:p>
    <w:p w14:paraId="3E85773F" w14:textId="77777777" w:rsidR="000A7D9F" w:rsidRPr="00492150" w:rsidRDefault="000A7D9F" w:rsidP="004061A9">
      <w:pPr>
        <w:rPr>
          <w:rFonts w:ascii="Arial" w:hAnsi="Arial" w:cs="Arial"/>
        </w:rPr>
      </w:pPr>
    </w:p>
    <w:p w14:paraId="213C76F8" w14:textId="77777777" w:rsidR="000A7D9F" w:rsidRDefault="000A7D9F" w:rsidP="004061A9">
      <w:pPr>
        <w:rPr>
          <w:rFonts w:ascii="Arial" w:hAnsi="Arial" w:cs="Arial"/>
        </w:rPr>
      </w:pPr>
    </w:p>
    <w:p w14:paraId="27ACBBB9" w14:textId="77777777" w:rsidR="007A3286" w:rsidRDefault="00F5638E" w:rsidP="004061A9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5D973805">
          <v:group id="Agrupar 83" o:spid="_x0000_s1076" style="position:absolute;margin-left:38.1pt;margin-top:406.5pt;width:385.75pt;height:231.6pt;z-index:251658263;mso-position-horizontal-relative:margin;mso-position-vertical-relative:margin" coordsize="48988,29415">
            <v:shape id="Imagem 19" o:spid="_x0000_s1077" type="#_x0000_t75" style="position:absolute;top:1983;width:48768;height:27432;visibility:visible">
              <v:imagedata r:id="rId58" o:title=""/>
            </v:shape>
            <v:shape id="Text Box 33" o:spid="_x0000_s1078" type="#_x0000_t202" style="position:absolute;left:220;width:48768;height:1574;visibility:visible" stroked="f">
              <v:textbox inset="0,0,0,0">
                <w:txbxContent>
                  <w:p w14:paraId="50334981" w14:textId="77777777" w:rsidR="00ED18F1" w:rsidRPr="00820042" w:rsidRDefault="00ED18F1" w:rsidP="002A2BB2">
                    <w:pPr>
                      <w:pStyle w:val="Legenda"/>
                      <w:jc w:val="center"/>
                      <w:rPr>
                        <w:noProof/>
                        <w:sz w:val="24"/>
                      </w:rPr>
                    </w:pPr>
                    <w:r>
                      <w:t>Tela 12 - Tela de Consultas</w:t>
                    </w:r>
                  </w:p>
                </w:txbxContent>
              </v:textbox>
            </v:shape>
            <w10:wrap type="square" anchorx="margin" anchory="margin"/>
          </v:group>
        </w:pict>
      </w:r>
    </w:p>
    <w:p w14:paraId="28AA6174" w14:textId="77777777" w:rsidR="007A3286" w:rsidRDefault="007A3286" w:rsidP="004061A9">
      <w:pPr>
        <w:rPr>
          <w:rFonts w:ascii="Arial" w:hAnsi="Arial" w:cs="Arial"/>
        </w:rPr>
      </w:pPr>
    </w:p>
    <w:p w14:paraId="2B69704A" w14:textId="77777777" w:rsidR="007A3286" w:rsidRDefault="007A3286" w:rsidP="004061A9">
      <w:pPr>
        <w:rPr>
          <w:rFonts w:ascii="Arial" w:hAnsi="Arial" w:cs="Arial"/>
        </w:rPr>
      </w:pPr>
    </w:p>
    <w:p w14:paraId="070595DC" w14:textId="77777777" w:rsidR="007A3286" w:rsidRDefault="007A3286" w:rsidP="004061A9">
      <w:pPr>
        <w:rPr>
          <w:rFonts w:ascii="Arial" w:hAnsi="Arial" w:cs="Arial"/>
        </w:rPr>
      </w:pPr>
    </w:p>
    <w:p w14:paraId="7C52DDA1" w14:textId="77777777" w:rsidR="007A3286" w:rsidRPr="00492150" w:rsidRDefault="007A3286" w:rsidP="004061A9">
      <w:pPr>
        <w:rPr>
          <w:rFonts w:ascii="Arial" w:hAnsi="Arial" w:cs="Arial"/>
        </w:rPr>
      </w:pPr>
    </w:p>
    <w:p w14:paraId="120D58FC" w14:textId="77777777" w:rsidR="000A7D9F" w:rsidRPr="00492150" w:rsidRDefault="000A7D9F" w:rsidP="004061A9">
      <w:pPr>
        <w:rPr>
          <w:rFonts w:ascii="Arial" w:hAnsi="Arial" w:cs="Arial"/>
        </w:rPr>
      </w:pPr>
    </w:p>
    <w:p w14:paraId="251B79D0" w14:textId="77777777" w:rsidR="00E42E20" w:rsidRPr="00492150" w:rsidRDefault="00E42E20">
      <w:pPr>
        <w:rPr>
          <w:rFonts w:ascii="Arial" w:hAnsi="Arial" w:cs="Arial"/>
        </w:rPr>
      </w:pPr>
    </w:p>
    <w:p w14:paraId="2A1CF83B" w14:textId="77777777" w:rsidR="00976285" w:rsidRPr="00492150" w:rsidRDefault="00976285">
      <w:pPr>
        <w:rPr>
          <w:rFonts w:ascii="Arial" w:hAnsi="Arial" w:cs="Arial"/>
        </w:rPr>
      </w:pPr>
    </w:p>
    <w:p w14:paraId="346BB6D7" w14:textId="77777777" w:rsidR="00976285" w:rsidRPr="00492150" w:rsidRDefault="00976285">
      <w:pPr>
        <w:rPr>
          <w:rFonts w:ascii="Arial" w:hAnsi="Arial" w:cs="Arial"/>
        </w:rPr>
      </w:pPr>
    </w:p>
    <w:p w14:paraId="235233EB" w14:textId="77777777" w:rsidR="00976285" w:rsidRPr="00492150" w:rsidRDefault="00976285">
      <w:pPr>
        <w:rPr>
          <w:rFonts w:ascii="Arial" w:hAnsi="Arial" w:cs="Arial"/>
        </w:rPr>
      </w:pPr>
    </w:p>
    <w:p w14:paraId="239E81BC" w14:textId="77777777" w:rsidR="00976285" w:rsidRPr="00492150" w:rsidRDefault="00976285">
      <w:pPr>
        <w:rPr>
          <w:rFonts w:ascii="Arial" w:hAnsi="Arial" w:cs="Arial"/>
        </w:rPr>
      </w:pPr>
    </w:p>
    <w:p w14:paraId="12E3C817" w14:textId="77777777" w:rsidR="00976285" w:rsidRPr="00492150" w:rsidRDefault="00976285">
      <w:pPr>
        <w:rPr>
          <w:rFonts w:ascii="Arial" w:hAnsi="Arial" w:cs="Arial"/>
        </w:rPr>
      </w:pPr>
    </w:p>
    <w:p w14:paraId="477FD613" w14:textId="77777777" w:rsidR="00976285" w:rsidRPr="00492150" w:rsidRDefault="00976285">
      <w:pPr>
        <w:rPr>
          <w:rFonts w:ascii="Arial" w:hAnsi="Arial" w:cs="Arial"/>
        </w:rPr>
      </w:pPr>
    </w:p>
    <w:p w14:paraId="0E4467D4" w14:textId="77777777" w:rsidR="00976285" w:rsidRPr="00492150" w:rsidRDefault="00976285">
      <w:pPr>
        <w:rPr>
          <w:rFonts w:ascii="Arial" w:hAnsi="Arial" w:cs="Arial"/>
        </w:rPr>
      </w:pPr>
    </w:p>
    <w:p w14:paraId="714FEA15" w14:textId="77777777" w:rsidR="00976285" w:rsidRPr="00492150" w:rsidRDefault="00976285">
      <w:pPr>
        <w:rPr>
          <w:rFonts w:ascii="Arial" w:hAnsi="Arial" w:cs="Arial"/>
        </w:rPr>
      </w:pPr>
    </w:p>
    <w:p w14:paraId="21D41F11" w14:textId="77777777" w:rsidR="00976285" w:rsidRPr="00492150" w:rsidRDefault="00976285">
      <w:pPr>
        <w:rPr>
          <w:rFonts w:ascii="Arial" w:hAnsi="Arial" w:cs="Arial"/>
        </w:rPr>
      </w:pPr>
    </w:p>
    <w:p w14:paraId="61B89754" w14:textId="77777777" w:rsidR="00976285" w:rsidRPr="00492150" w:rsidRDefault="00976285">
      <w:pPr>
        <w:rPr>
          <w:rFonts w:ascii="Arial" w:hAnsi="Arial" w:cs="Arial"/>
        </w:rPr>
      </w:pPr>
    </w:p>
    <w:p w14:paraId="01926EA6" w14:textId="77777777" w:rsidR="00976285" w:rsidRPr="00492150" w:rsidRDefault="00976285">
      <w:pPr>
        <w:rPr>
          <w:rFonts w:ascii="Arial" w:hAnsi="Arial" w:cs="Arial"/>
        </w:rPr>
      </w:pPr>
    </w:p>
    <w:p w14:paraId="69AB96D1" w14:textId="77777777" w:rsidR="00976285" w:rsidRPr="00492150" w:rsidRDefault="00976285">
      <w:pPr>
        <w:rPr>
          <w:rFonts w:ascii="Arial" w:hAnsi="Arial" w:cs="Arial"/>
        </w:rPr>
      </w:pPr>
    </w:p>
    <w:p w14:paraId="76C5B8D3" w14:textId="77777777" w:rsidR="00E42E20" w:rsidRPr="00492150" w:rsidRDefault="00F5638E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0D4CF63B">
          <v:shape id="_x0000_s1111" type="#_x0000_t202" style="position:absolute;margin-left:30pt;margin-top:34.2pt;width:405.5pt;height:11.5pt;z-index:251658285" stroked="f">
            <v:textbox style="mso-next-textbox:#_x0000_s1111" inset="0,0,0,0">
              <w:txbxContent>
                <w:p w14:paraId="080C9B1E" w14:textId="77777777" w:rsidR="00ED18F1" w:rsidRPr="00D92BB1" w:rsidRDefault="00ED18F1" w:rsidP="00976285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rPr>
                      <w:noProof/>
                    </w:rPr>
                    <w:t>Tela 11 – Mensagem ao concluir uma Ordem de Serviço</w:t>
                  </w:r>
                </w:p>
              </w:txbxContent>
            </v:textbox>
            <w10:wrap type="square"/>
          </v:shape>
        </w:pict>
      </w:r>
      <w:r>
        <w:rPr>
          <w:rFonts w:ascii="Arial" w:hAnsi="Arial" w:cs="Arial"/>
          <w:noProof/>
        </w:rPr>
        <w:pict w14:anchorId="5C8EE3D0">
          <v:group id="Agrupar 81" o:spid="_x0000_s1082" style="position:absolute;margin-left:41.45pt;margin-top:443.95pt;width:394.05pt;height:246.4pt;z-index:251658265" coordsize="48768,296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">
            <v:shape id="Imagem 20" o:spid="_x0000_s1083" type="#_x0000_t75" style="position:absolute;top:2203;width:48768;height:274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">
              <v:imagedata r:id="rId59" o:title=""/>
            </v:shape>
            <v:shape id="Text Box 34" o:spid="_x0000_s1084" type="#_x0000_t202" style="position:absolute;width:48768;height:175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rXRxQAAANsAAAAPAAAAZHJzL2Rvd25yZXYueG1sRI/NasMw&#10;EITvhbyD2EAupZGbg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AyMrXRxQAAANsAAAAP&#10;AAAAAAAAAAAAAAAAAAcCAABkcnMvZG93bnJldi54bWxQSwUGAAAAAAMAAwC3AAAA+QIAAAAA&#10;" stroked="f">
              <v:textbox inset="0,0,0,0">
                <w:txbxContent>
                  <w:p w14:paraId="46066FEC" w14:textId="77777777" w:rsidR="00ED18F1" w:rsidRPr="004F03F8" w:rsidRDefault="00ED18F1" w:rsidP="002A2BB2">
                    <w:pPr>
                      <w:pStyle w:val="Legenda"/>
                      <w:jc w:val="center"/>
                      <w:rPr>
                        <w:noProof/>
                        <w:sz w:val="24"/>
                      </w:rPr>
                    </w:pPr>
                    <w:r>
                      <w:t>Tela 13 - Consulta de Clientes</w:t>
                    </w:r>
                  </w:p>
                </w:txbxContent>
              </v:textbox>
            </v:shape>
            <w10:wrap type="square"/>
          </v:group>
        </w:pict>
      </w:r>
      <w:r w:rsidR="007A3286" w:rsidRPr="00492150"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58253" behindDoc="0" locked="0" layoutInCell="1" allowOverlap="1" wp14:anchorId="70C68D1C" wp14:editId="0C205041">
            <wp:simplePos x="0" y="0"/>
            <wp:positionH relativeFrom="column">
              <wp:posOffset>375285</wp:posOffset>
            </wp:positionH>
            <wp:positionV relativeFrom="page">
              <wp:posOffset>2125980</wp:posOffset>
            </wp:positionV>
            <wp:extent cx="5149850" cy="4043680"/>
            <wp:effectExtent l="0" t="0" r="0" b="0"/>
            <wp:wrapSquare wrapText="bothSides"/>
            <wp:docPr id="15" name="Imagem 15" descr="Uma imagem contendo captura de tela, estrad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44AD17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2E20" w:rsidRPr="00BC1C65">
        <w:rPr>
          <w:rFonts w:ascii="Arial" w:eastAsia="Arial" w:hAnsi="Arial" w:cs="Arial"/>
        </w:rPr>
        <w:br w:type="page"/>
      </w:r>
    </w:p>
    <w:p w14:paraId="1A506759" w14:textId="77777777" w:rsidR="004061A9" w:rsidRPr="00492150" w:rsidRDefault="00F5638E" w:rsidP="004061A9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pict w14:anchorId="4EB38270">
          <v:group id="Agrupar 76" o:spid="_x0000_s1079" style="position:absolute;margin-left:44.5pt;margin-top:-24.1pt;width:384pt;height:235.95pt;z-index:251658266" coordsize="48768,299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RhbmllbAAAAAWQAwACAAAAFAAAEKCQBAACAAAAFAAAELSSkQACAAAA&#10;Azg4AACSkgACAAAAAzg4AADqHAAHAAAIDAAACJQ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8P3hwYWNrZXQgZW5kPSd3&#10;Jz8+/9sAQwAGBAUGBQQGBgUGBwcGCAoQCgoJCQoUDg8MEBcUGBgXFBYWGh0lHxobIxwWFiAsICMm&#10;JykqKRkfLTAtKDAlKCko/9sAQwEHBwcKCAoTCgoTKBoWGigoKCgoKCgoKCgoKCgoKCgoKCgoKCgo&#10;KCgoKCgoKCgoKCgoKCgoKCgoKCgoKCgoKCgo/8AAEQgDhAY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mBS0UAJgelG0egpaKAE2j0FG&#10;B6UtFACYHoKMD0FLRQAmB6Ck2r6D8qdRQA3Yv90flR5af3V/KnUUANCKOigfhTqKKACiiigAoooo&#10;AKKKKAG6J/yMGpf9etv/AOhzVa8Uf8gK5/4D/wChCquif8jBqX/Xrb/+hzVa8Uf8gK5/4D/6EK4a&#10;u7Ounsi3pP8AyCrP/rin/oIrlvB//Ik+F/8AsDWH/pNHXU6T/wAgqz/64p/6CK5bwf8A8iT4X/7A&#10;1h/6TR1dD4vkTW+E1qKKK6zm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n99/yP+t/9edp/Oaqvij/&#10;AJAVz/wH/wBCFWr7/kf9b/687T+c1VfFH/ICuf8AgP8A6EK2Xwmb+It6T/yCrP8A64p/6CK1fhP/&#10;AMks8G/9gaz/APRCVlaT/wAgqz/64p/6CK1fhP8A8ks8G/8AYGs//RCVM9kOPU6qiiisy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8/vv+R/1v/rztP5zVV8Uf&#10;8gK5/wCA/wDoQq1ff8j/AK3/ANedp/Oaqvij/kBXP/Af/QhWy+EzfxFvSf8AkFWf/XFP/QRWr8J/&#10;+SWeDf8AsDWf/ohKytJ/5BVn/wBcU/8AQRWr8J/+SWeDf+wNZ/8AohKmeyHHqdVRRRWZ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">
            <v:shape id="Imagem 23" o:spid="_x0000_s1080" type="#_x0000_t75" style="position:absolute;top:2533;width:48768;height:274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">
              <v:imagedata r:id="rId61" o:title=""/>
            </v:shape>
            <v:shape id="Text Box 35" o:spid="_x0000_s1081" type="#_x0000_t202" style="position:absolute;width:48768;height:175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<v:textbox inset="0,0,0,0">
                <w:txbxContent>
                  <w:p w14:paraId="30273732" w14:textId="77777777" w:rsidR="00ED18F1" w:rsidRPr="00FA4AF4" w:rsidRDefault="00ED18F1" w:rsidP="002A2BB2">
                    <w:pPr>
                      <w:pStyle w:val="Legenda"/>
                      <w:jc w:val="center"/>
                      <w:rPr>
                        <w:noProof/>
                        <w:sz w:val="24"/>
                      </w:rPr>
                    </w:pPr>
                    <w:r>
                      <w:t>Tela 14 - Consulta de Funcionários</w:t>
                    </w:r>
                  </w:p>
                </w:txbxContent>
              </v:textbox>
            </v:shape>
            <w10:wrap type="square"/>
          </v:group>
        </w:pict>
      </w:r>
    </w:p>
    <w:p w14:paraId="19997C01" w14:textId="77777777" w:rsidR="00976285" w:rsidRPr="00492150" w:rsidRDefault="00976285" w:rsidP="004061A9">
      <w:pPr>
        <w:rPr>
          <w:rFonts w:ascii="Arial" w:hAnsi="Arial" w:cs="Arial"/>
        </w:rPr>
      </w:pPr>
    </w:p>
    <w:p w14:paraId="3036EE75" w14:textId="77777777" w:rsidR="00976285" w:rsidRPr="00492150" w:rsidRDefault="00976285" w:rsidP="004061A9">
      <w:pPr>
        <w:rPr>
          <w:rFonts w:ascii="Arial" w:hAnsi="Arial" w:cs="Arial"/>
        </w:rPr>
      </w:pPr>
    </w:p>
    <w:p w14:paraId="4666CBE8" w14:textId="77777777" w:rsidR="00976285" w:rsidRPr="00492150" w:rsidRDefault="00976285" w:rsidP="004061A9">
      <w:pPr>
        <w:rPr>
          <w:rFonts w:ascii="Arial" w:hAnsi="Arial" w:cs="Arial"/>
        </w:rPr>
      </w:pPr>
    </w:p>
    <w:p w14:paraId="70A94F1B" w14:textId="77777777" w:rsidR="00976285" w:rsidRPr="00492150" w:rsidRDefault="00976285" w:rsidP="004061A9">
      <w:pPr>
        <w:rPr>
          <w:rFonts w:ascii="Arial" w:hAnsi="Arial" w:cs="Arial"/>
        </w:rPr>
      </w:pPr>
    </w:p>
    <w:p w14:paraId="2A4CB81F" w14:textId="77777777" w:rsidR="00976285" w:rsidRPr="00492150" w:rsidRDefault="00976285" w:rsidP="004061A9">
      <w:pPr>
        <w:rPr>
          <w:rFonts w:ascii="Arial" w:hAnsi="Arial" w:cs="Arial"/>
        </w:rPr>
      </w:pPr>
    </w:p>
    <w:p w14:paraId="5C4033BC" w14:textId="77777777" w:rsidR="00976285" w:rsidRPr="00492150" w:rsidRDefault="00976285" w:rsidP="004061A9">
      <w:pPr>
        <w:rPr>
          <w:rFonts w:ascii="Arial" w:hAnsi="Arial" w:cs="Arial"/>
        </w:rPr>
      </w:pPr>
    </w:p>
    <w:p w14:paraId="260D8F29" w14:textId="77777777" w:rsidR="00976285" w:rsidRPr="00492150" w:rsidRDefault="00976285" w:rsidP="004061A9">
      <w:pPr>
        <w:rPr>
          <w:rFonts w:ascii="Arial" w:hAnsi="Arial" w:cs="Arial"/>
        </w:rPr>
      </w:pPr>
    </w:p>
    <w:p w14:paraId="7139E5E4" w14:textId="77777777" w:rsidR="00976285" w:rsidRPr="00492150" w:rsidRDefault="00976285" w:rsidP="004061A9">
      <w:pPr>
        <w:rPr>
          <w:rFonts w:ascii="Arial" w:hAnsi="Arial" w:cs="Arial"/>
        </w:rPr>
      </w:pPr>
    </w:p>
    <w:p w14:paraId="55355F67" w14:textId="77777777" w:rsidR="00976285" w:rsidRPr="00492150" w:rsidRDefault="00976285" w:rsidP="004061A9">
      <w:pPr>
        <w:rPr>
          <w:rFonts w:ascii="Arial" w:hAnsi="Arial" w:cs="Arial"/>
        </w:rPr>
      </w:pPr>
    </w:p>
    <w:p w14:paraId="7B99CAC1" w14:textId="77777777" w:rsidR="00976285" w:rsidRPr="00492150" w:rsidRDefault="00976285" w:rsidP="004061A9">
      <w:pPr>
        <w:rPr>
          <w:rFonts w:ascii="Arial" w:hAnsi="Arial" w:cs="Arial"/>
        </w:rPr>
      </w:pPr>
    </w:p>
    <w:p w14:paraId="5604543C" w14:textId="77777777" w:rsidR="00976285" w:rsidRPr="00492150" w:rsidRDefault="00976285" w:rsidP="004061A9">
      <w:pPr>
        <w:rPr>
          <w:rFonts w:ascii="Arial" w:hAnsi="Arial" w:cs="Arial"/>
        </w:rPr>
      </w:pPr>
    </w:p>
    <w:p w14:paraId="7F206107" w14:textId="77777777" w:rsidR="004061A9" w:rsidRPr="00492150" w:rsidRDefault="00F5638E" w:rsidP="004061A9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579FDEB3">
          <v:group id="Agrupar 82" o:spid="_x0000_s1085" style="position:absolute;margin-left:47.2pt;margin-top:10.6pt;width:388.35pt;height:236.8pt;z-index:251658268" coordsize="49318,30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">
            <v:shape id="Imagem 25" o:spid="_x0000_s1086" type="#_x0000_t75" style="position:absolute;left:550;top:2644;width:48768;height:274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">
              <v:imagedata r:id="rId62" o:title=""/>
            </v:shape>
            <v:shape id="Text Box 36" o:spid="_x0000_s1087" type="#_x0000_t202" style="position:absolute;width:48768;height:257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<v:textbox style="mso-next-textbox:#Text Box 36" inset="0,0,0,0">
                <w:txbxContent>
                  <w:p w14:paraId="408D3C57" w14:textId="77777777" w:rsidR="00ED18F1" w:rsidRPr="001B2736" w:rsidRDefault="00ED18F1" w:rsidP="002A2BB2">
                    <w:pPr>
                      <w:pStyle w:val="Legenda"/>
                      <w:jc w:val="center"/>
                      <w:rPr>
                        <w:noProof/>
                        <w:sz w:val="24"/>
                      </w:rPr>
                    </w:pPr>
                    <w:r>
                      <w:t>Tela 15 - Consulta de Produtos</w:t>
                    </w:r>
                  </w:p>
                </w:txbxContent>
              </v:textbox>
            </v:shape>
            <w10:wrap type="square"/>
          </v:group>
        </w:pict>
      </w:r>
    </w:p>
    <w:p w14:paraId="18374494" w14:textId="77777777" w:rsidR="004061A9" w:rsidRPr="00492150" w:rsidRDefault="004061A9" w:rsidP="004061A9">
      <w:pPr>
        <w:rPr>
          <w:rFonts w:ascii="Arial" w:hAnsi="Arial" w:cs="Arial"/>
        </w:rPr>
      </w:pPr>
    </w:p>
    <w:p w14:paraId="1B4E9F22" w14:textId="77777777" w:rsidR="004061A9" w:rsidRPr="00492150" w:rsidRDefault="004061A9" w:rsidP="004061A9">
      <w:pPr>
        <w:rPr>
          <w:rFonts w:ascii="Arial" w:hAnsi="Arial" w:cs="Arial"/>
        </w:rPr>
      </w:pPr>
    </w:p>
    <w:p w14:paraId="323BAC20" w14:textId="77777777" w:rsidR="004061A9" w:rsidRPr="00492150" w:rsidRDefault="004061A9" w:rsidP="004061A9">
      <w:pPr>
        <w:rPr>
          <w:rFonts w:ascii="Arial" w:hAnsi="Arial" w:cs="Arial"/>
        </w:rPr>
      </w:pPr>
    </w:p>
    <w:p w14:paraId="36471A1F" w14:textId="77777777" w:rsidR="004061A9" w:rsidRPr="00492150" w:rsidRDefault="004061A9" w:rsidP="004061A9">
      <w:pPr>
        <w:rPr>
          <w:rFonts w:ascii="Arial" w:hAnsi="Arial" w:cs="Arial"/>
        </w:rPr>
      </w:pPr>
    </w:p>
    <w:p w14:paraId="60C1F093" w14:textId="77777777" w:rsidR="004061A9" w:rsidRPr="00492150" w:rsidRDefault="004061A9" w:rsidP="004061A9">
      <w:pPr>
        <w:rPr>
          <w:rFonts w:ascii="Arial" w:hAnsi="Arial" w:cs="Arial"/>
        </w:rPr>
      </w:pPr>
    </w:p>
    <w:p w14:paraId="0B372507" w14:textId="77777777" w:rsidR="004061A9" w:rsidRPr="00492150" w:rsidRDefault="004061A9" w:rsidP="004061A9">
      <w:pPr>
        <w:rPr>
          <w:rFonts w:ascii="Arial" w:hAnsi="Arial" w:cs="Arial"/>
        </w:rPr>
      </w:pPr>
    </w:p>
    <w:p w14:paraId="5D94270D" w14:textId="77777777" w:rsidR="004061A9" w:rsidRPr="00492150" w:rsidRDefault="004061A9" w:rsidP="004061A9">
      <w:pPr>
        <w:rPr>
          <w:rFonts w:ascii="Arial" w:hAnsi="Arial" w:cs="Arial"/>
        </w:rPr>
      </w:pPr>
    </w:p>
    <w:p w14:paraId="17AB0FB1" w14:textId="77777777" w:rsidR="004061A9" w:rsidRPr="00492150" w:rsidRDefault="004061A9" w:rsidP="004061A9">
      <w:pPr>
        <w:rPr>
          <w:rFonts w:ascii="Arial" w:hAnsi="Arial" w:cs="Arial"/>
        </w:rPr>
      </w:pPr>
    </w:p>
    <w:p w14:paraId="1885B758" w14:textId="77777777" w:rsidR="004061A9" w:rsidRPr="00492150" w:rsidRDefault="004061A9" w:rsidP="004061A9">
      <w:pPr>
        <w:rPr>
          <w:rFonts w:ascii="Arial" w:hAnsi="Arial" w:cs="Arial"/>
        </w:rPr>
      </w:pPr>
    </w:p>
    <w:p w14:paraId="5CD76DBA" w14:textId="77777777" w:rsidR="004061A9" w:rsidRPr="00492150" w:rsidRDefault="004061A9" w:rsidP="004061A9">
      <w:pPr>
        <w:rPr>
          <w:rFonts w:ascii="Arial" w:hAnsi="Arial" w:cs="Arial"/>
        </w:rPr>
      </w:pPr>
    </w:p>
    <w:p w14:paraId="4F9972B4" w14:textId="77777777" w:rsidR="004061A9" w:rsidRPr="00492150" w:rsidRDefault="004061A9" w:rsidP="004061A9">
      <w:pPr>
        <w:rPr>
          <w:rFonts w:ascii="Arial" w:hAnsi="Arial" w:cs="Arial"/>
        </w:rPr>
      </w:pPr>
    </w:p>
    <w:p w14:paraId="4CD24014" w14:textId="77777777" w:rsidR="004061A9" w:rsidRPr="00492150" w:rsidRDefault="004061A9" w:rsidP="004061A9">
      <w:pPr>
        <w:rPr>
          <w:rFonts w:ascii="Arial" w:hAnsi="Arial" w:cs="Arial"/>
        </w:rPr>
      </w:pPr>
    </w:p>
    <w:p w14:paraId="38F10D31" w14:textId="77777777" w:rsidR="004061A9" w:rsidRPr="00492150" w:rsidRDefault="004061A9" w:rsidP="004061A9">
      <w:pPr>
        <w:rPr>
          <w:rFonts w:ascii="Arial" w:hAnsi="Arial" w:cs="Arial"/>
        </w:rPr>
      </w:pPr>
    </w:p>
    <w:p w14:paraId="1293E70C" w14:textId="77777777" w:rsidR="004061A9" w:rsidRPr="00492150" w:rsidRDefault="004061A9" w:rsidP="004061A9">
      <w:pPr>
        <w:rPr>
          <w:rFonts w:ascii="Arial" w:hAnsi="Arial" w:cs="Arial"/>
        </w:rPr>
      </w:pPr>
    </w:p>
    <w:p w14:paraId="4F136D75" w14:textId="77777777" w:rsidR="004061A9" w:rsidRPr="00492150" w:rsidRDefault="004061A9" w:rsidP="004061A9">
      <w:pPr>
        <w:rPr>
          <w:rFonts w:ascii="Arial" w:hAnsi="Arial" w:cs="Arial"/>
        </w:rPr>
      </w:pPr>
    </w:p>
    <w:p w14:paraId="375B00E3" w14:textId="77777777" w:rsidR="004061A9" w:rsidRPr="00492150" w:rsidRDefault="004061A9" w:rsidP="004061A9">
      <w:pPr>
        <w:rPr>
          <w:rFonts w:ascii="Arial" w:hAnsi="Arial" w:cs="Arial"/>
        </w:rPr>
      </w:pPr>
    </w:p>
    <w:p w14:paraId="393DE712" w14:textId="77777777" w:rsidR="004061A9" w:rsidRPr="00492150" w:rsidRDefault="004061A9" w:rsidP="004061A9">
      <w:pPr>
        <w:rPr>
          <w:rFonts w:ascii="Arial" w:hAnsi="Arial" w:cs="Arial"/>
        </w:rPr>
      </w:pPr>
    </w:p>
    <w:p w14:paraId="16D678E1" w14:textId="77777777" w:rsidR="004061A9" w:rsidRPr="00492150" w:rsidRDefault="00104C0F" w:rsidP="004061A9">
      <w:pPr>
        <w:rPr>
          <w:rFonts w:ascii="Arial" w:hAnsi="Arial" w:cs="Arial"/>
        </w:rPr>
      </w:pPr>
      <w:r w:rsidRPr="00492150">
        <w:rPr>
          <w:rFonts w:ascii="Arial" w:hAnsi="Arial" w:cs="Arial"/>
          <w:noProof/>
          <w:lang w:eastAsia="pt-BR"/>
        </w:rPr>
        <w:lastRenderedPageBreak/>
        <w:drawing>
          <wp:anchor distT="0" distB="0" distL="114300" distR="114300" simplePos="0" relativeHeight="251658251" behindDoc="0" locked="0" layoutInCell="1" allowOverlap="1" wp14:anchorId="2B2F54F7" wp14:editId="51DB5CB3">
            <wp:simplePos x="0" y="0"/>
            <wp:positionH relativeFrom="column">
              <wp:posOffset>108585</wp:posOffset>
            </wp:positionH>
            <wp:positionV relativeFrom="paragraph">
              <wp:posOffset>276225</wp:posOffset>
            </wp:positionV>
            <wp:extent cx="5780405" cy="3253740"/>
            <wp:effectExtent l="0" t="0" r="0" b="0"/>
            <wp:wrapSquare wrapText="bothSides"/>
            <wp:docPr id="10" name="Imagem 10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la relatório de vendas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638E">
        <w:rPr>
          <w:rFonts w:ascii="Arial" w:hAnsi="Arial" w:cs="Arial"/>
          <w:noProof/>
        </w:rPr>
        <w:pict w14:anchorId="6780181D">
          <v:shape id="Text Box 41" o:spid="_x0000_s1096" type="#_x0000_t202" style="position:absolute;margin-left:50.35pt;margin-top:1.65pt;width:384pt;height:16.8pt;z-index:251658286;visibility:visible;mso-position-horizontal-relative:text;mso-position-vertical-relative:tex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" stroked="f">
            <v:textbox style="mso-next-textbox:#Text Box 41" inset="0,0,0,0">
              <w:txbxContent>
                <w:p w14:paraId="0527E5EA" w14:textId="77777777" w:rsidR="00ED18F1" w:rsidRPr="00F949E0" w:rsidRDefault="00ED18F1" w:rsidP="00097A60">
                  <w:pPr>
                    <w:pStyle w:val="Legenda"/>
                    <w:jc w:val="center"/>
                    <w:rPr>
                      <w:noProof/>
                      <w:sz w:val="24"/>
                    </w:rPr>
                  </w:pPr>
                  <w:r>
                    <w:t xml:space="preserve">Tela 16 - Tela Gerar Relatório de Vendas </w:t>
                  </w:r>
                </w:p>
              </w:txbxContent>
            </v:textbox>
          </v:shape>
        </w:pict>
      </w:r>
    </w:p>
    <w:p w14:paraId="3CE81353" w14:textId="77777777" w:rsidR="004061A9" w:rsidRPr="00492150" w:rsidRDefault="004061A9" w:rsidP="004061A9">
      <w:pPr>
        <w:rPr>
          <w:rFonts w:ascii="Arial" w:hAnsi="Arial" w:cs="Arial"/>
        </w:rPr>
      </w:pPr>
    </w:p>
    <w:p w14:paraId="2E3A2AD9" w14:textId="77777777" w:rsidR="004061A9" w:rsidRPr="00492150" w:rsidRDefault="004061A9" w:rsidP="004061A9">
      <w:pPr>
        <w:rPr>
          <w:rFonts w:ascii="Arial" w:hAnsi="Arial" w:cs="Arial"/>
        </w:rPr>
      </w:pPr>
    </w:p>
    <w:p w14:paraId="088A9C8E" w14:textId="77777777" w:rsidR="004061A9" w:rsidRPr="00492150" w:rsidRDefault="004061A9" w:rsidP="004061A9">
      <w:pPr>
        <w:rPr>
          <w:rFonts w:ascii="Arial" w:hAnsi="Arial" w:cs="Arial"/>
        </w:rPr>
      </w:pPr>
    </w:p>
    <w:p w14:paraId="48A49F45" w14:textId="77777777" w:rsidR="004061A9" w:rsidRPr="00492150" w:rsidRDefault="004061A9" w:rsidP="004061A9">
      <w:pPr>
        <w:rPr>
          <w:rFonts w:ascii="Arial" w:hAnsi="Arial" w:cs="Arial"/>
        </w:rPr>
      </w:pPr>
    </w:p>
    <w:p w14:paraId="6E7EEFEF" w14:textId="77777777" w:rsidR="004061A9" w:rsidRPr="00492150" w:rsidRDefault="004061A9" w:rsidP="004061A9">
      <w:pPr>
        <w:rPr>
          <w:rFonts w:ascii="Arial" w:hAnsi="Arial" w:cs="Arial"/>
        </w:rPr>
      </w:pPr>
    </w:p>
    <w:p w14:paraId="16C783CF" w14:textId="77777777" w:rsidR="004061A9" w:rsidRPr="00492150" w:rsidRDefault="004061A9" w:rsidP="004061A9">
      <w:pPr>
        <w:rPr>
          <w:rFonts w:ascii="Arial" w:hAnsi="Arial" w:cs="Arial"/>
        </w:rPr>
      </w:pPr>
    </w:p>
    <w:p w14:paraId="7F1869E5" w14:textId="77777777" w:rsidR="004061A9" w:rsidRPr="00492150" w:rsidRDefault="004061A9" w:rsidP="004061A9">
      <w:pPr>
        <w:rPr>
          <w:rFonts w:ascii="Arial" w:hAnsi="Arial" w:cs="Arial"/>
        </w:rPr>
      </w:pPr>
    </w:p>
    <w:p w14:paraId="66A38441" w14:textId="77777777" w:rsidR="004061A9" w:rsidRPr="00492150" w:rsidRDefault="004061A9" w:rsidP="004061A9">
      <w:pPr>
        <w:rPr>
          <w:rFonts w:ascii="Arial" w:hAnsi="Arial" w:cs="Arial"/>
        </w:rPr>
      </w:pPr>
    </w:p>
    <w:p w14:paraId="2A159A71" w14:textId="77777777" w:rsidR="004061A9" w:rsidRPr="00492150" w:rsidRDefault="004061A9" w:rsidP="004061A9">
      <w:pPr>
        <w:rPr>
          <w:rFonts w:ascii="Arial" w:hAnsi="Arial" w:cs="Arial"/>
        </w:rPr>
      </w:pPr>
    </w:p>
    <w:p w14:paraId="19D298F3" w14:textId="77777777" w:rsidR="004061A9" w:rsidRPr="00492150" w:rsidRDefault="004061A9" w:rsidP="004061A9">
      <w:pPr>
        <w:rPr>
          <w:rFonts w:ascii="Arial" w:hAnsi="Arial" w:cs="Arial"/>
        </w:rPr>
      </w:pPr>
    </w:p>
    <w:sectPr w:rsidR="004061A9" w:rsidRPr="00492150" w:rsidSect="00F5638E">
      <w:footerReference w:type="first" r:id="rId64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15" w:author="Mayara Silva" w:date="2018-08-16T14:49:00Z" w:initials="MFS">
    <w:p w14:paraId="61DDDC97" w14:textId="19A319C4" w:rsidR="00291CB3" w:rsidRDefault="00291CB3">
      <w:pPr>
        <w:pStyle w:val="Textodecomentrio"/>
      </w:pPr>
      <w:r>
        <w:rPr>
          <w:rStyle w:val="Refdecomentrio"/>
        </w:rPr>
        <w:annotationRef/>
      </w:r>
      <w:r>
        <w:t>Coloquem seus nomes e RAs...</w:t>
      </w:r>
    </w:p>
  </w:comment>
  <w:comment w:id="248" w:author="Mayara Silva" w:date="2018-08-20T01:00:00Z" w:initials="MFS">
    <w:p w14:paraId="58E6FE8F" w14:textId="7D72E6B1" w:rsidR="001E2483" w:rsidRDefault="001E2483">
      <w:pPr>
        <w:pStyle w:val="Textodecomentrio"/>
      </w:pPr>
      <w:r>
        <w:rPr>
          <w:rStyle w:val="Refdecomentrio"/>
        </w:rPr>
        <w:annotationRef/>
      </w:r>
      <w:r w:rsidR="00DE6DAB">
        <w:t>Acrescentar balapzin entrada no estoque</w:t>
      </w:r>
    </w:p>
  </w:comment>
  <w:comment w:id="395" w:author="Mayara Silva" w:date="2018-08-20T01:03:00Z" w:initials="MFS">
    <w:p w14:paraId="342F6446" w14:textId="71CD858E" w:rsidR="00EB6382" w:rsidRDefault="00EB6382">
      <w:pPr>
        <w:pStyle w:val="Textodecomentrio"/>
      </w:pPr>
      <w:r>
        <w:rPr>
          <w:rStyle w:val="Refdecomentrio"/>
        </w:rPr>
        <w:annotationRef/>
      </w:r>
      <w:r w:rsidR="00173DD8">
        <w:t>Verificar divisão do tipo de cliente.. CLIENTEDAO</w:t>
      </w:r>
    </w:p>
  </w:comment>
  <w:comment w:id="403" w:author="Mayara Silva" w:date="2018-08-20T01:06:00Z" w:initials="MFS">
    <w:p w14:paraId="6FEFEE49" w14:textId="67DF7A00" w:rsidR="00173DD8" w:rsidRDefault="00173DD8">
      <w:pPr>
        <w:pStyle w:val="Textodecomentrio"/>
      </w:pPr>
      <w:r>
        <w:rPr>
          <w:rStyle w:val="Refdecomentrio"/>
        </w:rPr>
        <w:annotationRef/>
      </w:r>
      <w:r w:rsidR="00D81AC4">
        <w:t>Remodelar e usar workbench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1DDDC97" w15:done="0"/>
  <w15:commentEx w15:paraId="58E6FE8F" w15:done="0"/>
  <w15:commentEx w15:paraId="342F6446" w15:done="0"/>
  <w15:commentEx w15:paraId="6FEFEE4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29AB18C" w16cid:durableId="1F200DC7"/>
  <w16cid:commentId w16cid:paraId="61DDDC97" w16cid:durableId="1F200D7E"/>
  <w16cid:commentId w16cid:paraId="58E6FE8F" w16cid:durableId="1F24912E"/>
  <w16cid:commentId w16cid:paraId="342F6446" w16cid:durableId="1F2491FA"/>
  <w16cid:commentId w16cid:paraId="6FEFEE49" w16cid:durableId="1F249283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A58CC4" w14:textId="77777777" w:rsidR="00E67FB2" w:rsidRDefault="00E67FB2" w:rsidP="00FB4F06">
      <w:pPr>
        <w:spacing w:after="0" w:line="240" w:lineRule="auto"/>
      </w:pPr>
      <w:r>
        <w:separator/>
      </w:r>
    </w:p>
  </w:endnote>
  <w:endnote w:type="continuationSeparator" w:id="0">
    <w:p w14:paraId="2A48C09D" w14:textId="77777777" w:rsidR="00E67FB2" w:rsidRDefault="00E67FB2" w:rsidP="00FB4F06">
      <w:pPr>
        <w:spacing w:after="0" w:line="240" w:lineRule="auto"/>
      </w:pPr>
      <w:r>
        <w:continuationSeparator/>
      </w:r>
    </w:p>
  </w:endnote>
  <w:endnote w:type="continuationNotice" w:id="1">
    <w:p w14:paraId="068F8289" w14:textId="77777777" w:rsidR="00E67FB2" w:rsidRDefault="00E67FB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24"/>
      <w:gridCol w:w="3024"/>
      <w:gridCol w:w="3024"/>
    </w:tblGrid>
    <w:tr w:rsidR="25914AF0" w14:paraId="6EF9805F" w14:textId="77777777" w:rsidTr="25914AF0">
      <w:tc>
        <w:tcPr>
          <w:tcW w:w="3024" w:type="dxa"/>
        </w:tcPr>
        <w:p w14:paraId="1CB329ED" w14:textId="66509576" w:rsidR="25914AF0" w:rsidRDefault="25914AF0" w:rsidP="00FA1D5E">
          <w:pPr>
            <w:pStyle w:val="Cabealho"/>
            <w:ind w:left="-115"/>
          </w:pPr>
        </w:p>
      </w:tc>
      <w:tc>
        <w:tcPr>
          <w:tcW w:w="3024" w:type="dxa"/>
        </w:tcPr>
        <w:p w14:paraId="1B8DA3E0" w14:textId="79F9A104" w:rsidR="25914AF0" w:rsidRDefault="25914AF0" w:rsidP="00FA1D5E">
          <w:pPr>
            <w:pStyle w:val="Cabealho"/>
            <w:jc w:val="center"/>
          </w:pPr>
        </w:p>
      </w:tc>
      <w:tc>
        <w:tcPr>
          <w:tcW w:w="3024" w:type="dxa"/>
        </w:tcPr>
        <w:p w14:paraId="58E2F42B" w14:textId="637D50EC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4A612349" w14:textId="42E2B683" w:rsidR="00781F3A" w:rsidRDefault="00781F3A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4668"/>
      <w:gridCol w:w="4668"/>
      <w:gridCol w:w="4668"/>
    </w:tblGrid>
    <w:tr w:rsidR="25914AF0" w14:paraId="68371183" w14:textId="77777777" w:rsidTr="25914AF0">
      <w:tc>
        <w:tcPr>
          <w:tcW w:w="4668" w:type="dxa"/>
        </w:tcPr>
        <w:p w14:paraId="573489A0" w14:textId="7B0681E4" w:rsidR="25914AF0" w:rsidRDefault="25914AF0" w:rsidP="00FA1D5E">
          <w:pPr>
            <w:pStyle w:val="Cabealho"/>
            <w:ind w:left="-115"/>
          </w:pPr>
        </w:p>
      </w:tc>
      <w:tc>
        <w:tcPr>
          <w:tcW w:w="4668" w:type="dxa"/>
        </w:tcPr>
        <w:p w14:paraId="78D1E04E" w14:textId="0BD393C1" w:rsidR="25914AF0" w:rsidRDefault="25914AF0" w:rsidP="00FA1D5E">
          <w:pPr>
            <w:pStyle w:val="Cabealho"/>
            <w:jc w:val="center"/>
          </w:pPr>
        </w:p>
      </w:tc>
      <w:tc>
        <w:tcPr>
          <w:tcW w:w="4668" w:type="dxa"/>
        </w:tcPr>
        <w:p w14:paraId="4CB5B559" w14:textId="027FEE3E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001B9315" w14:textId="31DE76B8" w:rsidR="00781F3A" w:rsidRDefault="00781F3A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24"/>
      <w:gridCol w:w="3024"/>
      <w:gridCol w:w="3024"/>
    </w:tblGrid>
    <w:tr w:rsidR="25914AF0" w14:paraId="54EC65D3" w14:textId="77777777" w:rsidTr="25914AF0">
      <w:tc>
        <w:tcPr>
          <w:tcW w:w="3024" w:type="dxa"/>
        </w:tcPr>
        <w:p w14:paraId="5D9B784B" w14:textId="67E132C1" w:rsidR="25914AF0" w:rsidRDefault="25914AF0" w:rsidP="00FA1D5E">
          <w:pPr>
            <w:pStyle w:val="Cabealho"/>
            <w:ind w:left="-115"/>
          </w:pPr>
        </w:p>
      </w:tc>
      <w:tc>
        <w:tcPr>
          <w:tcW w:w="3024" w:type="dxa"/>
        </w:tcPr>
        <w:p w14:paraId="72238CB4" w14:textId="622967C2" w:rsidR="25914AF0" w:rsidRDefault="25914AF0" w:rsidP="00FA1D5E">
          <w:pPr>
            <w:pStyle w:val="Cabealho"/>
            <w:jc w:val="center"/>
          </w:pPr>
        </w:p>
      </w:tc>
      <w:tc>
        <w:tcPr>
          <w:tcW w:w="3024" w:type="dxa"/>
        </w:tcPr>
        <w:p w14:paraId="15B13E8A" w14:textId="514FF7EC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6725FA92" w14:textId="6E213A52" w:rsidR="00781F3A" w:rsidRDefault="00781F3A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4668"/>
      <w:gridCol w:w="4668"/>
      <w:gridCol w:w="4668"/>
    </w:tblGrid>
    <w:tr w:rsidR="25914AF0" w14:paraId="3366DB62" w14:textId="77777777" w:rsidTr="25914AF0">
      <w:tc>
        <w:tcPr>
          <w:tcW w:w="4668" w:type="dxa"/>
        </w:tcPr>
        <w:p w14:paraId="402DCCFD" w14:textId="22C28DD9" w:rsidR="25914AF0" w:rsidRDefault="25914AF0" w:rsidP="00FA1D5E">
          <w:pPr>
            <w:pStyle w:val="Cabealho"/>
            <w:ind w:left="-115"/>
          </w:pPr>
        </w:p>
      </w:tc>
      <w:tc>
        <w:tcPr>
          <w:tcW w:w="4668" w:type="dxa"/>
        </w:tcPr>
        <w:p w14:paraId="18DAB6BB" w14:textId="3858A8E5" w:rsidR="25914AF0" w:rsidRDefault="25914AF0" w:rsidP="00FA1D5E">
          <w:pPr>
            <w:pStyle w:val="Cabealho"/>
            <w:jc w:val="center"/>
          </w:pPr>
        </w:p>
      </w:tc>
      <w:tc>
        <w:tcPr>
          <w:tcW w:w="4668" w:type="dxa"/>
        </w:tcPr>
        <w:p w14:paraId="69C9E0B2" w14:textId="6C14941A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650B4BFC" w14:textId="381AD446" w:rsidR="00781F3A" w:rsidRDefault="00781F3A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24"/>
      <w:gridCol w:w="3024"/>
      <w:gridCol w:w="3024"/>
    </w:tblGrid>
    <w:tr w:rsidR="25914AF0" w14:paraId="379D48D4" w14:textId="77777777" w:rsidTr="25914AF0">
      <w:tc>
        <w:tcPr>
          <w:tcW w:w="3024" w:type="dxa"/>
        </w:tcPr>
        <w:p w14:paraId="398F7E91" w14:textId="5229FB9F" w:rsidR="25914AF0" w:rsidRDefault="25914AF0" w:rsidP="00FA1D5E">
          <w:pPr>
            <w:pStyle w:val="Cabealho"/>
            <w:ind w:left="-115"/>
          </w:pPr>
        </w:p>
      </w:tc>
      <w:tc>
        <w:tcPr>
          <w:tcW w:w="3024" w:type="dxa"/>
        </w:tcPr>
        <w:p w14:paraId="15724309" w14:textId="128D0586" w:rsidR="25914AF0" w:rsidRDefault="25914AF0" w:rsidP="00FA1D5E">
          <w:pPr>
            <w:pStyle w:val="Cabealho"/>
            <w:jc w:val="center"/>
          </w:pPr>
        </w:p>
      </w:tc>
      <w:tc>
        <w:tcPr>
          <w:tcW w:w="3024" w:type="dxa"/>
        </w:tcPr>
        <w:p w14:paraId="013F92A3" w14:textId="25EDAF71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1B309980" w14:textId="0696A8D2" w:rsidR="00781F3A" w:rsidRDefault="00781F3A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24"/>
      <w:gridCol w:w="3024"/>
      <w:gridCol w:w="3024"/>
    </w:tblGrid>
    <w:tr w:rsidR="25914AF0" w14:paraId="02F398C2" w14:textId="77777777" w:rsidTr="25914AF0">
      <w:tc>
        <w:tcPr>
          <w:tcW w:w="3024" w:type="dxa"/>
        </w:tcPr>
        <w:p w14:paraId="4BA0D602" w14:textId="169E5E9A" w:rsidR="25914AF0" w:rsidRDefault="25914AF0" w:rsidP="00FA1D5E">
          <w:pPr>
            <w:pStyle w:val="Cabealho"/>
            <w:ind w:left="-115"/>
          </w:pPr>
        </w:p>
      </w:tc>
      <w:tc>
        <w:tcPr>
          <w:tcW w:w="3024" w:type="dxa"/>
        </w:tcPr>
        <w:p w14:paraId="75F2D3B4" w14:textId="1B429E16" w:rsidR="25914AF0" w:rsidRDefault="25914AF0" w:rsidP="00FA1D5E">
          <w:pPr>
            <w:pStyle w:val="Cabealho"/>
            <w:jc w:val="center"/>
          </w:pPr>
        </w:p>
      </w:tc>
      <w:tc>
        <w:tcPr>
          <w:tcW w:w="3024" w:type="dxa"/>
        </w:tcPr>
        <w:p w14:paraId="0D0D049F" w14:textId="07ACDE06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3BE757F8" w14:textId="1931C6DE" w:rsidR="00781F3A" w:rsidRDefault="00781F3A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98CAEE" w14:textId="77777777" w:rsidR="00ED18F1" w:rsidRDefault="00ED18F1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24"/>
      <w:gridCol w:w="3024"/>
      <w:gridCol w:w="3024"/>
    </w:tblGrid>
    <w:tr w:rsidR="25914AF0" w14:paraId="660F59D9" w14:textId="77777777" w:rsidTr="25914AF0">
      <w:tc>
        <w:tcPr>
          <w:tcW w:w="3024" w:type="dxa"/>
        </w:tcPr>
        <w:p w14:paraId="62078EE0" w14:textId="4FC4CF66" w:rsidR="25914AF0" w:rsidRDefault="25914AF0" w:rsidP="00FA1D5E">
          <w:pPr>
            <w:pStyle w:val="Cabealho"/>
            <w:ind w:left="-115"/>
          </w:pPr>
        </w:p>
      </w:tc>
      <w:tc>
        <w:tcPr>
          <w:tcW w:w="3024" w:type="dxa"/>
        </w:tcPr>
        <w:p w14:paraId="18596B78" w14:textId="782F1FCA" w:rsidR="25914AF0" w:rsidRDefault="25914AF0" w:rsidP="00FA1D5E">
          <w:pPr>
            <w:pStyle w:val="Cabealho"/>
            <w:jc w:val="center"/>
          </w:pPr>
        </w:p>
      </w:tc>
      <w:tc>
        <w:tcPr>
          <w:tcW w:w="3024" w:type="dxa"/>
        </w:tcPr>
        <w:p w14:paraId="0C4A60AA" w14:textId="60D51D7D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0DD84710" w14:textId="118527AC" w:rsidR="00781F3A" w:rsidRDefault="00781F3A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24"/>
      <w:gridCol w:w="3024"/>
      <w:gridCol w:w="3024"/>
    </w:tblGrid>
    <w:tr w:rsidR="25914AF0" w14:paraId="636E9B4F" w14:textId="77777777" w:rsidTr="25914AF0">
      <w:tc>
        <w:tcPr>
          <w:tcW w:w="3024" w:type="dxa"/>
        </w:tcPr>
        <w:p w14:paraId="3E60B96E" w14:textId="33687F3C" w:rsidR="25914AF0" w:rsidRDefault="25914AF0" w:rsidP="00FA1D5E">
          <w:pPr>
            <w:pStyle w:val="Cabealho"/>
            <w:ind w:left="-115"/>
          </w:pPr>
        </w:p>
      </w:tc>
      <w:tc>
        <w:tcPr>
          <w:tcW w:w="3024" w:type="dxa"/>
        </w:tcPr>
        <w:p w14:paraId="2999FFB9" w14:textId="260925FB" w:rsidR="25914AF0" w:rsidRDefault="25914AF0" w:rsidP="00FA1D5E">
          <w:pPr>
            <w:pStyle w:val="Cabealho"/>
            <w:jc w:val="center"/>
          </w:pPr>
        </w:p>
      </w:tc>
      <w:tc>
        <w:tcPr>
          <w:tcW w:w="3024" w:type="dxa"/>
        </w:tcPr>
        <w:p w14:paraId="7B1587DA" w14:textId="4E93EE89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18DBCB98" w14:textId="70D130D7" w:rsidR="00781F3A" w:rsidRDefault="00781F3A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24"/>
      <w:gridCol w:w="3024"/>
      <w:gridCol w:w="3024"/>
    </w:tblGrid>
    <w:tr w:rsidR="25914AF0" w14:paraId="5EA780A1" w14:textId="77777777" w:rsidTr="25914AF0">
      <w:tc>
        <w:tcPr>
          <w:tcW w:w="3024" w:type="dxa"/>
        </w:tcPr>
        <w:p w14:paraId="6F4B9A1C" w14:textId="1AB02F12" w:rsidR="25914AF0" w:rsidRDefault="25914AF0" w:rsidP="00FA1D5E">
          <w:pPr>
            <w:pStyle w:val="Cabealho"/>
            <w:ind w:left="-115"/>
          </w:pPr>
        </w:p>
      </w:tc>
      <w:tc>
        <w:tcPr>
          <w:tcW w:w="3024" w:type="dxa"/>
        </w:tcPr>
        <w:p w14:paraId="590F13F0" w14:textId="00965F40" w:rsidR="25914AF0" w:rsidRDefault="25914AF0" w:rsidP="00FA1D5E">
          <w:pPr>
            <w:pStyle w:val="Cabealho"/>
            <w:jc w:val="center"/>
          </w:pPr>
        </w:p>
      </w:tc>
      <w:tc>
        <w:tcPr>
          <w:tcW w:w="3024" w:type="dxa"/>
        </w:tcPr>
        <w:p w14:paraId="3737D5B3" w14:textId="538D184B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015F36A7" w14:textId="3147C7F3" w:rsidR="00781F3A" w:rsidRDefault="00781F3A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24"/>
      <w:gridCol w:w="3024"/>
      <w:gridCol w:w="3024"/>
    </w:tblGrid>
    <w:tr w:rsidR="25914AF0" w14:paraId="57365D83" w14:textId="77777777" w:rsidTr="25914AF0">
      <w:tc>
        <w:tcPr>
          <w:tcW w:w="3024" w:type="dxa"/>
        </w:tcPr>
        <w:p w14:paraId="7D9F1EA8" w14:textId="4AA292B7" w:rsidR="25914AF0" w:rsidRDefault="25914AF0" w:rsidP="00FA1D5E">
          <w:pPr>
            <w:pStyle w:val="Cabealho"/>
            <w:ind w:left="-115"/>
          </w:pPr>
        </w:p>
      </w:tc>
      <w:tc>
        <w:tcPr>
          <w:tcW w:w="3024" w:type="dxa"/>
        </w:tcPr>
        <w:p w14:paraId="39F9159D" w14:textId="4E8D42A7" w:rsidR="25914AF0" w:rsidRDefault="25914AF0" w:rsidP="00FA1D5E">
          <w:pPr>
            <w:pStyle w:val="Cabealho"/>
            <w:jc w:val="center"/>
          </w:pPr>
        </w:p>
      </w:tc>
      <w:tc>
        <w:tcPr>
          <w:tcW w:w="3024" w:type="dxa"/>
        </w:tcPr>
        <w:p w14:paraId="2C0E02F5" w14:textId="558B89E0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739F5DBF" w14:textId="5D40989E" w:rsidR="00781F3A" w:rsidRDefault="00781F3A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4668"/>
      <w:gridCol w:w="4668"/>
      <w:gridCol w:w="4668"/>
    </w:tblGrid>
    <w:tr w:rsidR="25914AF0" w14:paraId="3F210A5F" w14:textId="77777777" w:rsidTr="25914AF0">
      <w:tc>
        <w:tcPr>
          <w:tcW w:w="4668" w:type="dxa"/>
        </w:tcPr>
        <w:p w14:paraId="7B6E3804" w14:textId="06141E91" w:rsidR="25914AF0" w:rsidRDefault="25914AF0" w:rsidP="00FA1D5E">
          <w:pPr>
            <w:pStyle w:val="Cabealho"/>
            <w:ind w:left="-115"/>
          </w:pPr>
        </w:p>
      </w:tc>
      <w:tc>
        <w:tcPr>
          <w:tcW w:w="4668" w:type="dxa"/>
        </w:tcPr>
        <w:p w14:paraId="7D232F0D" w14:textId="728255E7" w:rsidR="25914AF0" w:rsidRDefault="25914AF0" w:rsidP="00FA1D5E">
          <w:pPr>
            <w:pStyle w:val="Cabealho"/>
            <w:jc w:val="center"/>
          </w:pPr>
        </w:p>
      </w:tc>
      <w:tc>
        <w:tcPr>
          <w:tcW w:w="4668" w:type="dxa"/>
        </w:tcPr>
        <w:p w14:paraId="20E3792B" w14:textId="5CDDD3D6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16B3F347" w14:textId="35B9BB37" w:rsidR="00781F3A" w:rsidRDefault="00781F3A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24"/>
      <w:gridCol w:w="3024"/>
      <w:gridCol w:w="3024"/>
    </w:tblGrid>
    <w:tr w:rsidR="25914AF0" w14:paraId="41DD2D72" w14:textId="77777777" w:rsidTr="25914AF0">
      <w:tc>
        <w:tcPr>
          <w:tcW w:w="3024" w:type="dxa"/>
        </w:tcPr>
        <w:p w14:paraId="7D0D5E26" w14:textId="6DC918A2" w:rsidR="25914AF0" w:rsidRDefault="25914AF0" w:rsidP="00FA1D5E">
          <w:pPr>
            <w:pStyle w:val="Cabealho"/>
            <w:ind w:left="-115"/>
          </w:pPr>
        </w:p>
      </w:tc>
      <w:tc>
        <w:tcPr>
          <w:tcW w:w="3024" w:type="dxa"/>
        </w:tcPr>
        <w:p w14:paraId="165F801E" w14:textId="6213C2EC" w:rsidR="25914AF0" w:rsidRDefault="25914AF0" w:rsidP="00FA1D5E">
          <w:pPr>
            <w:pStyle w:val="Cabealho"/>
            <w:jc w:val="center"/>
          </w:pPr>
        </w:p>
      </w:tc>
      <w:tc>
        <w:tcPr>
          <w:tcW w:w="3024" w:type="dxa"/>
        </w:tcPr>
        <w:p w14:paraId="12FFDFF5" w14:textId="0B157955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3DA8EF8A" w14:textId="3820CD03" w:rsidR="00781F3A" w:rsidRDefault="00781F3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C5EDA8" w14:textId="77777777" w:rsidR="00E67FB2" w:rsidRDefault="00E67FB2" w:rsidP="00FB4F06">
      <w:pPr>
        <w:spacing w:after="0" w:line="240" w:lineRule="auto"/>
      </w:pPr>
      <w:r>
        <w:separator/>
      </w:r>
    </w:p>
  </w:footnote>
  <w:footnote w:type="continuationSeparator" w:id="0">
    <w:p w14:paraId="499F2996" w14:textId="77777777" w:rsidR="00E67FB2" w:rsidRDefault="00E67FB2" w:rsidP="00FB4F06">
      <w:pPr>
        <w:spacing w:after="0" w:line="240" w:lineRule="auto"/>
      </w:pPr>
      <w:r>
        <w:continuationSeparator/>
      </w:r>
    </w:p>
  </w:footnote>
  <w:footnote w:type="continuationNotice" w:id="1">
    <w:p w14:paraId="1A729143" w14:textId="77777777" w:rsidR="00E67FB2" w:rsidRDefault="00E67FB2">
      <w:pPr>
        <w:spacing w:after="0" w:line="240" w:lineRule="auto"/>
      </w:pPr>
    </w:p>
  </w:footnote>
  <w:footnote w:id="2">
    <w:p w14:paraId="0AE3D3F0" w14:textId="77777777" w:rsidR="00ED18F1" w:rsidRPr="00EF0703" w:rsidRDefault="00ED18F1" w:rsidP="00EF0703">
      <w:pPr>
        <w:pStyle w:val="Textodenotaderodap"/>
        <w:rPr>
          <w:noProof/>
        </w:rPr>
      </w:pPr>
      <w:r>
        <w:rPr>
          <w:rStyle w:val="Refdenotaderodap"/>
        </w:rPr>
        <w:footnoteRef/>
      </w:r>
      <w:r>
        <w:t xml:space="preserve"> </w:t>
      </w:r>
      <w:r w:rsidRPr="00EF0703">
        <w:t>Code-behind é um termo usado para descrever o código que está associado com o código criado pelo processador XAML quando uma página XAML é compilada em um aplicativo.</w:t>
      </w:r>
      <w:r>
        <w:t xml:space="preserve"> (</w:t>
      </w:r>
      <w:r w:rsidR="00B11286" w:rsidRPr="00EF0703">
        <w:fldChar w:fldCharType="begin"/>
      </w:r>
      <w:r w:rsidRPr="00EF0703">
        <w:instrText xml:space="preserve"> BIBLIOGRAPHY  \l 1046 </w:instrText>
      </w:r>
      <w:r w:rsidR="00B11286" w:rsidRPr="00EF0703">
        <w:fldChar w:fldCharType="separate"/>
      </w:r>
      <w:r w:rsidRPr="00EF0703">
        <w:rPr>
          <w:b/>
          <w:bCs/>
          <w:noProof/>
        </w:rPr>
        <w:t>Microsoft</w:t>
      </w:r>
      <w:r w:rsidRPr="00EF0703">
        <w:rPr>
          <w:noProof/>
        </w:rPr>
        <w:t>. Disponivel em</w:t>
      </w:r>
      <w:r>
        <w:rPr>
          <w:noProof/>
        </w:rPr>
        <w:t>:</w:t>
      </w:r>
      <w:r w:rsidRPr="00EF0703">
        <w:rPr>
          <w:noProof/>
        </w:rPr>
        <w:t>&lt;https://msdn.microsoft.com/pt-br/library/windows/hardware/aa970568(v=vs.90).aspx/html&gt;. Acesso em: 30 Março 2018</w:t>
      </w:r>
      <w:r>
        <w:rPr>
          <w:noProof/>
        </w:rPr>
        <w:t>).</w:t>
      </w:r>
    </w:p>
    <w:p w14:paraId="61464E97" w14:textId="77777777" w:rsidR="00ED18F1" w:rsidRDefault="00B11286" w:rsidP="00EF0703">
      <w:pPr>
        <w:pStyle w:val="Textodenotaderodap"/>
      </w:pPr>
      <w:r w:rsidRPr="00EF0703">
        <w:fldChar w:fldCharType="end"/>
      </w:r>
    </w:p>
  </w:footnote>
  <w:footnote w:id="3">
    <w:p w14:paraId="6141DDBB" w14:textId="77777777" w:rsidR="00ED18F1" w:rsidRPr="00EF0703" w:rsidRDefault="00ED18F1" w:rsidP="00EF0703">
      <w:pPr>
        <w:pStyle w:val="Bibliografia"/>
        <w:rPr>
          <w:noProof/>
          <w:sz w:val="20"/>
          <w:szCs w:val="20"/>
        </w:rPr>
      </w:pPr>
      <w:r>
        <w:rPr>
          <w:rStyle w:val="Refdenotaderodap"/>
        </w:rPr>
        <w:footnoteRef/>
      </w:r>
      <w:r>
        <w:t xml:space="preserve"> </w:t>
      </w:r>
      <w:r w:rsidRPr="00EF0703">
        <w:rPr>
          <w:sz w:val="20"/>
          <w:szCs w:val="20"/>
        </w:rPr>
        <w:t>CorelDRAW é um programa de desenho vetorial bidimensional para design gráfico desenvolvido pela Corel Corporation, Canadá. É um aplicativo de ilustração trevial vetorial e layout de página que possibilita a criação e a manipulação de vários produtos, como por exemplo: desenhos artísticos, publicitários, logotipos, capas de revistas, livros, etc.(</w:t>
      </w:r>
      <w:r w:rsidR="00B11286" w:rsidRPr="00EF0703">
        <w:fldChar w:fldCharType="begin"/>
      </w:r>
      <w:r w:rsidRPr="00EF0703">
        <w:rPr>
          <w:sz w:val="20"/>
          <w:szCs w:val="20"/>
        </w:rPr>
        <w:instrText xml:space="preserve"> BIBLIOGRAPHY  \l 1046 </w:instrText>
      </w:r>
      <w:r w:rsidR="00B11286" w:rsidRPr="00EF0703">
        <w:rPr>
          <w:sz w:val="20"/>
          <w:szCs w:val="20"/>
        </w:rPr>
        <w:fldChar w:fldCharType="separate"/>
      </w:r>
      <w:r w:rsidRPr="00EF0703">
        <w:rPr>
          <w:b/>
          <w:bCs/>
          <w:noProof/>
          <w:sz w:val="20"/>
          <w:szCs w:val="20"/>
        </w:rPr>
        <w:t>Wikipedia</w:t>
      </w:r>
      <w:r w:rsidRPr="00EF0703">
        <w:rPr>
          <w:noProof/>
          <w:sz w:val="20"/>
          <w:szCs w:val="20"/>
        </w:rPr>
        <w:t>, 6 Março 2018. Disponivel em: &lt;https://pt.wikipedia.org/wiki/CorelDRAW&gt;. Acesso em: 30 Março 2018.)</w:t>
      </w:r>
    </w:p>
    <w:p w14:paraId="36E437D6" w14:textId="77777777" w:rsidR="00ED18F1" w:rsidRDefault="00B11286" w:rsidP="00EF0703">
      <w:pPr>
        <w:pStyle w:val="Textodenotaderodap"/>
      </w:pPr>
      <w:r w:rsidRPr="00EF0703">
        <w:fldChar w:fldCharType="end"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24"/>
      <w:gridCol w:w="3024"/>
      <w:gridCol w:w="3024"/>
    </w:tblGrid>
    <w:tr w:rsidR="25914AF0" w14:paraId="2B59D004" w14:textId="77777777" w:rsidTr="25914AF0">
      <w:tc>
        <w:tcPr>
          <w:tcW w:w="3024" w:type="dxa"/>
        </w:tcPr>
        <w:p w14:paraId="5B3DE7EC" w14:textId="44C26643" w:rsidR="25914AF0" w:rsidRDefault="25914AF0" w:rsidP="00FA1D5E">
          <w:pPr>
            <w:pStyle w:val="Cabealho"/>
            <w:ind w:left="-115"/>
          </w:pPr>
        </w:p>
      </w:tc>
      <w:tc>
        <w:tcPr>
          <w:tcW w:w="3024" w:type="dxa"/>
        </w:tcPr>
        <w:p w14:paraId="23A584BA" w14:textId="6E4E5FC2" w:rsidR="25914AF0" w:rsidRDefault="25914AF0" w:rsidP="00FA1D5E">
          <w:pPr>
            <w:pStyle w:val="Cabealho"/>
            <w:jc w:val="center"/>
          </w:pPr>
        </w:p>
      </w:tc>
      <w:tc>
        <w:tcPr>
          <w:tcW w:w="3024" w:type="dxa"/>
        </w:tcPr>
        <w:p w14:paraId="395CEB29" w14:textId="0165F603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0988D496" w14:textId="4949A420" w:rsidR="00781F3A" w:rsidRDefault="00781F3A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24"/>
      <w:gridCol w:w="3024"/>
      <w:gridCol w:w="3024"/>
    </w:tblGrid>
    <w:tr w:rsidR="25914AF0" w14:paraId="0B0D7610" w14:textId="77777777" w:rsidTr="25914AF0">
      <w:tc>
        <w:tcPr>
          <w:tcW w:w="3024" w:type="dxa"/>
        </w:tcPr>
        <w:p w14:paraId="787F8AED" w14:textId="7DA04E22" w:rsidR="25914AF0" w:rsidRDefault="25914AF0" w:rsidP="00FA1D5E">
          <w:pPr>
            <w:pStyle w:val="Cabealho"/>
            <w:ind w:left="-115"/>
          </w:pPr>
        </w:p>
      </w:tc>
      <w:tc>
        <w:tcPr>
          <w:tcW w:w="3024" w:type="dxa"/>
        </w:tcPr>
        <w:p w14:paraId="2E04B454" w14:textId="2095EABB" w:rsidR="25914AF0" w:rsidRDefault="25914AF0" w:rsidP="00FA1D5E">
          <w:pPr>
            <w:pStyle w:val="Cabealho"/>
            <w:jc w:val="center"/>
          </w:pPr>
        </w:p>
      </w:tc>
      <w:tc>
        <w:tcPr>
          <w:tcW w:w="3024" w:type="dxa"/>
        </w:tcPr>
        <w:p w14:paraId="185B643C" w14:textId="71A3001E" w:rsidR="25914AF0" w:rsidRDefault="25914AF0" w:rsidP="00FA1D5E">
          <w:pPr>
            <w:pStyle w:val="Cabealho"/>
            <w:ind w:right="-115"/>
            <w:jc w:val="right"/>
          </w:pPr>
        </w:p>
      </w:tc>
    </w:tr>
  </w:tbl>
  <w:p w14:paraId="258D5A77" w14:textId="1C746E70" w:rsidR="00781F3A" w:rsidRDefault="00781F3A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72418713"/>
      <w:docPartObj>
        <w:docPartGallery w:val="Page Numbers (Top of Page)"/>
        <w:docPartUnique/>
      </w:docPartObj>
    </w:sdtPr>
    <w:sdtEndPr/>
    <w:sdtContent>
      <w:p w14:paraId="3A10B9E5" w14:textId="77777777" w:rsidR="00ED18F1" w:rsidRDefault="00B11286">
        <w:pPr>
          <w:pStyle w:val="Cabealho"/>
          <w:jc w:val="right"/>
        </w:pPr>
        <w:r>
          <w:fldChar w:fldCharType="begin"/>
        </w:r>
        <w:r w:rsidR="00ED18F1">
          <w:instrText>PAGE   \* MERGEFORMAT</w:instrText>
        </w:r>
        <w:r>
          <w:fldChar w:fldCharType="separate"/>
        </w:r>
        <w:r w:rsidR="00ED18F1">
          <w:rPr>
            <w:noProof/>
          </w:rPr>
          <w:t>3</w:t>
        </w:r>
        <w:r>
          <w:fldChar w:fldCharType="end"/>
        </w:r>
      </w:p>
    </w:sdtContent>
  </w:sdt>
  <w:p w14:paraId="2EB84D00" w14:textId="77777777" w:rsidR="00ED18F1" w:rsidRDefault="00ED18F1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EB1D60" w14:textId="77777777" w:rsidR="00ED18F1" w:rsidRDefault="00ED18F1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9328580"/>
      <w:docPartObj>
        <w:docPartGallery w:val="Page Numbers (Top of Page)"/>
        <w:docPartUnique/>
      </w:docPartObj>
    </w:sdtPr>
    <w:sdtEndPr/>
    <w:sdtContent>
      <w:p w14:paraId="32B89200" w14:textId="77777777" w:rsidR="00ED18F1" w:rsidRDefault="00B11286">
        <w:pPr>
          <w:pStyle w:val="Cabealho"/>
          <w:jc w:val="right"/>
        </w:pPr>
        <w:r>
          <w:fldChar w:fldCharType="begin"/>
        </w:r>
        <w:r w:rsidR="00ED18F1">
          <w:instrText>PAGE   \* MERGEFORMAT</w:instrText>
        </w:r>
        <w:r>
          <w:fldChar w:fldCharType="separate"/>
        </w:r>
        <w:r w:rsidR="00ED18F1">
          <w:rPr>
            <w:noProof/>
          </w:rPr>
          <w:t>4</w:t>
        </w:r>
        <w:r>
          <w:fldChar w:fldCharType="end"/>
        </w:r>
      </w:p>
    </w:sdtContent>
  </w:sdt>
  <w:p w14:paraId="6DC5CAF6" w14:textId="77777777" w:rsidR="00ED18F1" w:rsidRDefault="00ED18F1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81D822" w14:textId="77777777" w:rsidR="00ED18F1" w:rsidRDefault="00ED18F1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89346320"/>
      <w:docPartObj>
        <w:docPartGallery w:val="Page Numbers (Top of Page)"/>
        <w:docPartUnique/>
      </w:docPartObj>
    </w:sdtPr>
    <w:sdtEndPr/>
    <w:sdtContent>
      <w:p w14:paraId="2FE45780" w14:textId="77777777" w:rsidR="00ED18F1" w:rsidRDefault="00B11286">
        <w:pPr>
          <w:pStyle w:val="Cabealho"/>
          <w:jc w:val="right"/>
        </w:pPr>
        <w:r>
          <w:fldChar w:fldCharType="begin"/>
        </w:r>
        <w:r w:rsidR="00ED18F1">
          <w:instrText>PAGE   \* MERGEFORMAT</w:instrText>
        </w:r>
        <w:r>
          <w:fldChar w:fldCharType="separate"/>
        </w:r>
        <w:r w:rsidR="00ED18F1">
          <w:rPr>
            <w:noProof/>
          </w:rPr>
          <w:t>6</w:t>
        </w:r>
        <w:r>
          <w:fldChar w:fldCharType="end"/>
        </w:r>
      </w:p>
    </w:sdtContent>
  </w:sdt>
  <w:p w14:paraId="65FDA283" w14:textId="77777777" w:rsidR="00ED18F1" w:rsidRDefault="00ED18F1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40220809"/>
      <w:docPartObj>
        <w:docPartGallery w:val="Page Numbers (Top of Page)"/>
        <w:docPartUnique/>
      </w:docPartObj>
    </w:sdtPr>
    <w:sdtEndPr/>
    <w:sdtContent>
      <w:p w14:paraId="7F737A62" w14:textId="0859AB22" w:rsidR="00ED18F1" w:rsidRDefault="00B11286">
        <w:pPr>
          <w:pStyle w:val="Cabealho"/>
          <w:jc w:val="right"/>
        </w:pPr>
        <w:r>
          <w:fldChar w:fldCharType="begin"/>
        </w:r>
        <w:r w:rsidR="00ED18F1">
          <w:instrText>PAGE   \* MERGEFORMAT</w:instrText>
        </w:r>
        <w:r>
          <w:fldChar w:fldCharType="separate"/>
        </w:r>
        <w:r w:rsidR="00F5638E">
          <w:rPr>
            <w:noProof/>
          </w:rPr>
          <w:t>21</w:t>
        </w:r>
        <w:r>
          <w:fldChar w:fldCharType="end"/>
        </w:r>
      </w:p>
    </w:sdtContent>
  </w:sdt>
  <w:p w14:paraId="0C2AF213" w14:textId="77777777" w:rsidR="00ED18F1" w:rsidRDefault="00ED18F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D6369"/>
    <w:multiLevelType w:val="multilevel"/>
    <w:tmpl w:val="3F3A164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02691A30"/>
    <w:multiLevelType w:val="multilevel"/>
    <w:tmpl w:val="C7B292B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" w15:restartNumberingAfterBreak="0">
    <w:nsid w:val="048A460F"/>
    <w:multiLevelType w:val="multilevel"/>
    <w:tmpl w:val="02B07D9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2."/>
      <w:lvlJc w:val="left"/>
      <w:pPr>
        <w:ind w:left="1594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3" w15:restartNumberingAfterBreak="0">
    <w:nsid w:val="076A1A3B"/>
    <w:multiLevelType w:val="multilevel"/>
    <w:tmpl w:val="30708E7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80" w:hanging="1800"/>
      </w:pPr>
      <w:rPr>
        <w:rFonts w:hint="default"/>
      </w:rPr>
    </w:lvl>
  </w:abstractNum>
  <w:abstractNum w:abstractNumId="4" w15:restartNumberingAfterBreak="0">
    <w:nsid w:val="0CDC0C75"/>
    <w:multiLevelType w:val="multilevel"/>
    <w:tmpl w:val="FBEC51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5" w15:restartNumberingAfterBreak="0">
    <w:nsid w:val="0E3B1151"/>
    <w:multiLevelType w:val="multilevel"/>
    <w:tmpl w:val="FF9EF7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80" w:hanging="1800"/>
      </w:pPr>
      <w:rPr>
        <w:rFonts w:hint="default"/>
      </w:rPr>
    </w:lvl>
  </w:abstractNum>
  <w:abstractNum w:abstractNumId="6" w15:restartNumberingAfterBreak="0">
    <w:nsid w:val="0EC55FDC"/>
    <w:multiLevelType w:val="hybridMultilevel"/>
    <w:tmpl w:val="670CCB6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3F0F3D"/>
    <w:multiLevelType w:val="multilevel"/>
    <w:tmpl w:val="B0B48F6A"/>
    <w:lvl w:ilvl="0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12FC0D22"/>
    <w:multiLevelType w:val="hybridMultilevel"/>
    <w:tmpl w:val="ED7E8A1C"/>
    <w:lvl w:ilvl="0" w:tplc="0416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311252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482775B"/>
    <w:multiLevelType w:val="multilevel"/>
    <w:tmpl w:val="0EBA3C4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1EE85171"/>
    <w:multiLevelType w:val="multilevel"/>
    <w:tmpl w:val="60D074A4"/>
    <w:lvl w:ilvl="0">
      <w:start w:val="1"/>
      <w:numFmt w:val="decimal"/>
      <w:lvlText w:val="%1."/>
      <w:lvlJc w:val="left"/>
      <w:pPr>
        <w:ind w:left="2149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5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65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1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0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117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8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253" w:hanging="2160"/>
      </w:pPr>
      <w:rPr>
        <w:rFonts w:hint="default"/>
      </w:rPr>
    </w:lvl>
  </w:abstractNum>
  <w:abstractNum w:abstractNumId="12" w15:restartNumberingAfterBreak="0">
    <w:nsid w:val="1F1F15F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55D2AB7"/>
    <w:multiLevelType w:val="hybridMultilevel"/>
    <w:tmpl w:val="B7B4ED22"/>
    <w:lvl w:ilvl="0" w:tplc="0416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B702A57"/>
    <w:multiLevelType w:val="multilevel"/>
    <w:tmpl w:val="60D074A4"/>
    <w:lvl w:ilvl="0">
      <w:start w:val="1"/>
      <w:numFmt w:val="decimal"/>
      <w:lvlText w:val="%1."/>
      <w:lvlJc w:val="left"/>
      <w:pPr>
        <w:ind w:left="2149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5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65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1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0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117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8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253" w:hanging="2160"/>
      </w:pPr>
      <w:rPr>
        <w:rFonts w:hint="default"/>
      </w:rPr>
    </w:lvl>
  </w:abstractNum>
  <w:abstractNum w:abstractNumId="15" w15:restartNumberingAfterBreak="0">
    <w:nsid w:val="2BA4716D"/>
    <w:multiLevelType w:val="multilevel"/>
    <w:tmpl w:val="C1E88D4E"/>
    <w:lvl w:ilvl="0">
      <w:start w:val="1"/>
      <w:numFmt w:val="decimal"/>
      <w:lvlText w:val="%1."/>
      <w:lvlJc w:val="left"/>
      <w:pPr>
        <w:ind w:left="2149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5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65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1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0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117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8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253" w:hanging="2160"/>
      </w:pPr>
      <w:rPr>
        <w:rFonts w:hint="default"/>
      </w:rPr>
    </w:lvl>
  </w:abstractNum>
  <w:abstractNum w:abstractNumId="16" w15:restartNumberingAfterBreak="0">
    <w:nsid w:val="2BE24AD8"/>
    <w:multiLevelType w:val="hybridMultilevel"/>
    <w:tmpl w:val="B1188DEA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9732772"/>
    <w:multiLevelType w:val="hybridMultilevel"/>
    <w:tmpl w:val="FBC6995E"/>
    <w:lvl w:ilvl="0" w:tplc="04160013">
      <w:start w:val="1"/>
      <w:numFmt w:val="upperRoman"/>
      <w:lvlText w:val="%1."/>
      <w:lvlJc w:val="right"/>
      <w:pPr>
        <w:ind w:left="1429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9FC4028"/>
    <w:multiLevelType w:val="multilevel"/>
    <w:tmpl w:val="E67A8B60"/>
    <w:lvl w:ilvl="0">
      <w:start w:val="6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75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80" w:hanging="1800"/>
      </w:pPr>
      <w:rPr>
        <w:rFonts w:hint="default"/>
      </w:rPr>
    </w:lvl>
  </w:abstractNum>
  <w:abstractNum w:abstractNumId="19" w15:restartNumberingAfterBreak="0">
    <w:nsid w:val="3F347772"/>
    <w:multiLevelType w:val="multilevel"/>
    <w:tmpl w:val="4784E45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80" w:hanging="1800"/>
      </w:pPr>
      <w:rPr>
        <w:rFonts w:hint="default"/>
      </w:rPr>
    </w:lvl>
  </w:abstractNum>
  <w:abstractNum w:abstractNumId="20" w15:restartNumberingAfterBreak="0">
    <w:nsid w:val="3FCA6972"/>
    <w:multiLevelType w:val="multilevel"/>
    <w:tmpl w:val="191EDB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1" w15:restartNumberingAfterBreak="0">
    <w:nsid w:val="47943F10"/>
    <w:multiLevelType w:val="hybridMultilevel"/>
    <w:tmpl w:val="0116E51A"/>
    <w:lvl w:ilvl="0" w:tplc="0416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7AF52A8"/>
    <w:multiLevelType w:val="hybridMultilevel"/>
    <w:tmpl w:val="9E5CC26E"/>
    <w:lvl w:ilvl="0" w:tplc="0416000D">
      <w:start w:val="1"/>
      <w:numFmt w:val="bullet"/>
      <w:lvlText w:val=""/>
      <w:lvlJc w:val="left"/>
      <w:pPr>
        <w:ind w:left="185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 w15:restartNumberingAfterBreak="0">
    <w:nsid w:val="48622484"/>
    <w:multiLevelType w:val="multilevel"/>
    <w:tmpl w:val="30708E7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80" w:hanging="1800"/>
      </w:pPr>
      <w:rPr>
        <w:rFonts w:hint="default"/>
      </w:rPr>
    </w:lvl>
  </w:abstractNum>
  <w:abstractNum w:abstractNumId="24" w15:restartNumberingAfterBreak="0">
    <w:nsid w:val="4AA60A07"/>
    <w:multiLevelType w:val="hybridMultilevel"/>
    <w:tmpl w:val="BF968924"/>
    <w:lvl w:ilvl="0" w:tplc="8E003616">
      <w:start w:val="1"/>
      <w:numFmt w:val="decimal"/>
      <w:lvlText w:val="%1."/>
      <w:lvlJc w:val="left"/>
      <w:pPr>
        <w:ind w:left="360" w:hanging="360"/>
      </w:pPr>
      <w:rPr>
        <w:rFonts w:ascii="Arial" w:eastAsiaTheme="minorHAnsi" w:hAnsi="Arial" w:cstheme="minorBidi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ACB2158"/>
    <w:multiLevelType w:val="multilevel"/>
    <w:tmpl w:val="4784E45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80" w:hanging="1800"/>
      </w:pPr>
      <w:rPr>
        <w:rFonts w:hint="default"/>
      </w:rPr>
    </w:lvl>
  </w:abstractNum>
  <w:abstractNum w:abstractNumId="26" w15:restartNumberingAfterBreak="0">
    <w:nsid w:val="4B9D0E11"/>
    <w:multiLevelType w:val="multilevel"/>
    <w:tmpl w:val="30708E7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80" w:hanging="1800"/>
      </w:pPr>
      <w:rPr>
        <w:rFonts w:hint="default"/>
      </w:rPr>
    </w:lvl>
  </w:abstractNum>
  <w:abstractNum w:abstractNumId="27" w15:restartNumberingAfterBreak="0">
    <w:nsid w:val="4DB902FE"/>
    <w:multiLevelType w:val="multilevel"/>
    <w:tmpl w:val="FCB40D98"/>
    <w:lvl w:ilvl="0">
      <w:start w:val="1"/>
      <w:numFmt w:val="decimal"/>
      <w:lvlText w:val="%1."/>
      <w:lvlJc w:val="left"/>
      <w:pPr>
        <w:ind w:left="2149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5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65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1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0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117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8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253" w:hanging="2160"/>
      </w:pPr>
      <w:rPr>
        <w:rFonts w:hint="default"/>
      </w:rPr>
    </w:lvl>
  </w:abstractNum>
  <w:abstractNum w:abstractNumId="28" w15:restartNumberingAfterBreak="0">
    <w:nsid w:val="5D54258A"/>
    <w:multiLevelType w:val="hybridMultilevel"/>
    <w:tmpl w:val="8BB887FC"/>
    <w:lvl w:ilvl="0" w:tplc="04160013">
      <w:start w:val="1"/>
      <w:numFmt w:val="upperRoman"/>
      <w:lvlText w:val="%1."/>
      <w:lvlJc w:val="right"/>
      <w:pPr>
        <w:ind w:left="1353" w:hanging="360"/>
      </w:pPr>
    </w:lvl>
    <w:lvl w:ilvl="1" w:tplc="04160019" w:tentative="1">
      <w:start w:val="1"/>
      <w:numFmt w:val="lowerLetter"/>
      <w:lvlText w:val="%2."/>
      <w:lvlJc w:val="left"/>
      <w:pPr>
        <w:ind w:left="2073" w:hanging="360"/>
      </w:pPr>
    </w:lvl>
    <w:lvl w:ilvl="2" w:tplc="0416001B" w:tentative="1">
      <w:start w:val="1"/>
      <w:numFmt w:val="lowerRoman"/>
      <w:lvlText w:val="%3."/>
      <w:lvlJc w:val="right"/>
      <w:pPr>
        <w:ind w:left="2793" w:hanging="180"/>
      </w:pPr>
    </w:lvl>
    <w:lvl w:ilvl="3" w:tplc="0416000F" w:tentative="1">
      <w:start w:val="1"/>
      <w:numFmt w:val="decimal"/>
      <w:lvlText w:val="%4."/>
      <w:lvlJc w:val="left"/>
      <w:pPr>
        <w:ind w:left="3513" w:hanging="360"/>
      </w:pPr>
    </w:lvl>
    <w:lvl w:ilvl="4" w:tplc="04160019" w:tentative="1">
      <w:start w:val="1"/>
      <w:numFmt w:val="lowerLetter"/>
      <w:lvlText w:val="%5."/>
      <w:lvlJc w:val="left"/>
      <w:pPr>
        <w:ind w:left="4233" w:hanging="360"/>
      </w:pPr>
    </w:lvl>
    <w:lvl w:ilvl="5" w:tplc="0416001B" w:tentative="1">
      <w:start w:val="1"/>
      <w:numFmt w:val="lowerRoman"/>
      <w:lvlText w:val="%6."/>
      <w:lvlJc w:val="right"/>
      <w:pPr>
        <w:ind w:left="4953" w:hanging="180"/>
      </w:pPr>
    </w:lvl>
    <w:lvl w:ilvl="6" w:tplc="0416000F" w:tentative="1">
      <w:start w:val="1"/>
      <w:numFmt w:val="decimal"/>
      <w:lvlText w:val="%7."/>
      <w:lvlJc w:val="left"/>
      <w:pPr>
        <w:ind w:left="5673" w:hanging="360"/>
      </w:pPr>
    </w:lvl>
    <w:lvl w:ilvl="7" w:tplc="04160019" w:tentative="1">
      <w:start w:val="1"/>
      <w:numFmt w:val="lowerLetter"/>
      <w:lvlText w:val="%8."/>
      <w:lvlJc w:val="left"/>
      <w:pPr>
        <w:ind w:left="6393" w:hanging="360"/>
      </w:pPr>
    </w:lvl>
    <w:lvl w:ilvl="8" w:tplc="0416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9" w15:restartNumberingAfterBreak="0">
    <w:nsid w:val="5D8F0538"/>
    <w:multiLevelType w:val="multilevel"/>
    <w:tmpl w:val="AFC0F8E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"/>
      <w:lvlJc w:val="left"/>
      <w:pPr>
        <w:ind w:left="1594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30" w15:restartNumberingAfterBreak="0">
    <w:nsid w:val="5E9D7A6F"/>
    <w:multiLevelType w:val="hybridMultilevel"/>
    <w:tmpl w:val="8B467146"/>
    <w:lvl w:ilvl="0" w:tplc="6D0C072E">
      <w:start w:val="1"/>
      <w:numFmt w:val="lowerLetter"/>
      <w:lvlText w:val="%1."/>
      <w:lvlJc w:val="left"/>
      <w:pPr>
        <w:ind w:left="285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CD79BF"/>
    <w:multiLevelType w:val="multilevel"/>
    <w:tmpl w:val="D1BEEA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2" w15:restartNumberingAfterBreak="0">
    <w:nsid w:val="60A2790E"/>
    <w:multiLevelType w:val="multilevel"/>
    <w:tmpl w:val="8E363E0C"/>
    <w:lvl w:ilvl="0">
      <w:start w:val="1"/>
      <w:numFmt w:val="decimal"/>
      <w:lvlText w:val="%1."/>
      <w:lvlJc w:val="left"/>
      <w:pPr>
        <w:ind w:left="1429" w:hanging="360"/>
      </w:pPr>
    </w:lvl>
    <w:lvl w:ilvl="1"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33" w15:restartNumberingAfterBreak="0">
    <w:nsid w:val="61E44456"/>
    <w:multiLevelType w:val="hybridMultilevel"/>
    <w:tmpl w:val="B1188DEA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60F2AC5"/>
    <w:multiLevelType w:val="hybridMultilevel"/>
    <w:tmpl w:val="FA067572"/>
    <w:lvl w:ilvl="0" w:tplc="8E003616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cstheme="minorBidi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475BB9"/>
    <w:multiLevelType w:val="multilevel"/>
    <w:tmpl w:val="0D78305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80" w:hanging="1800"/>
      </w:pPr>
      <w:rPr>
        <w:rFonts w:hint="default"/>
      </w:rPr>
    </w:lvl>
  </w:abstractNum>
  <w:abstractNum w:abstractNumId="36" w15:restartNumberingAfterBreak="0">
    <w:nsid w:val="6D99556B"/>
    <w:multiLevelType w:val="multilevel"/>
    <w:tmpl w:val="5E7ACFB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719D7068"/>
    <w:multiLevelType w:val="multilevel"/>
    <w:tmpl w:val="C1E88D4E"/>
    <w:lvl w:ilvl="0">
      <w:start w:val="1"/>
      <w:numFmt w:val="decimal"/>
      <w:lvlText w:val="%1."/>
      <w:lvlJc w:val="left"/>
      <w:pPr>
        <w:ind w:left="2149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5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65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1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0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117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8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253" w:hanging="2160"/>
      </w:pPr>
      <w:rPr>
        <w:rFonts w:hint="default"/>
      </w:rPr>
    </w:lvl>
  </w:abstractNum>
  <w:abstractNum w:abstractNumId="38" w15:restartNumberingAfterBreak="0">
    <w:nsid w:val="7293388B"/>
    <w:multiLevelType w:val="multilevel"/>
    <w:tmpl w:val="1F7EAFD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80" w:hanging="1800"/>
      </w:pPr>
      <w:rPr>
        <w:rFonts w:hint="default"/>
      </w:rPr>
    </w:lvl>
  </w:abstractNum>
  <w:abstractNum w:abstractNumId="39" w15:restartNumberingAfterBreak="0">
    <w:nsid w:val="75906A53"/>
    <w:multiLevelType w:val="multilevel"/>
    <w:tmpl w:val="9E12BB7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40" w15:restartNumberingAfterBreak="0">
    <w:nsid w:val="77C223B7"/>
    <w:multiLevelType w:val="multilevel"/>
    <w:tmpl w:val="F4E6C0F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1" w15:restartNumberingAfterBreak="0">
    <w:nsid w:val="7B565DEA"/>
    <w:multiLevelType w:val="hybridMultilevel"/>
    <w:tmpl w:val="4BC2BD80"/>
    <w:lvl w:ilvl="0" w:tplc="0416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E974380"/>
    <w:multiLevelType w:val="multilevel"/>
    <w:tmpl w:val="6E1209D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52" w:hanging="1800"/>
      </w:pPr>
      <w:rPr>
        <w:rFonts w:hint="default"/>
      </w:rPr>
    </w:lvl>
  </w:abstractNum>
  <w:abstractNum w:abstractNumId="43" w15:restartNumberingAfterBreak="0">
    <w:nsid w:val="7EB94418"/>
    <w:multiLevelType w:val="multilevel"/>
    <w:tmpl w:val="D68AE8BA"/>
    <w:lvl w:ilvl="0">
      <w:start w:val="1"/>
      <w:numFmt w:val="decimal"/>
      <w:lvlText w:val="%1."/>
      <w:lvlJc w:val="left"/>
      <w:pPr>
        <w:ind w:left="2149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5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65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1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0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117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8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253" w:hanging="2160"/>
      </w:pPr>
      <w:rPr>
        <w:rFonts w:hint="default"/>
      </w:rPr>
    </w:lvl>
  </w:abstractNum>
  <w:num w:numId="1">
    <w:abstractNumId w:val="9"/>
  </w:num>
  <w:num w:numId="2">
    <w:abstractNumId w:val="17"/>
  </w:num>
  <w:num w:numId="3">
    <w:abstractNumId w:val="29"/>
  </w:num>
  <w:num w:numId="4">
    <w:abstractNumId w:val="28"/>
  </w:num>
  <w:num w:numId="5">
    <w:abstractNumId w:val="22"/>
  </w:num>
  <w:num w:numId="6">
    <w:abstractNumId w:val="38"/>
  </w:num>
  <w:num w:numId="7">
    <w:abstractNumId w:val="32"/>
  </w:num>
  <w:num w:numId="8">
    <w:abstractNumId w:val="0"/>
  </w:num>
  <w:num w:numId="9">
    <w:abstractNumId w:val="6"/>
  </w:num>
  <w:num w:numId="10">
    <w:abstractNumId w:val="39"/>
  </w:num>
  <w:num w:numId="11">
    <w:abstractNumId w:val="33"/>
  </w:num>
  <w:num w:numId="12">
    <w:abstractNumId w:val="2"/>
  </w:num>
  <w:num w:numId="13">
    <w:abstractNumId w:val="43"/>
  </w:num>
  <w:num w:numId="14">
    <w:abstractNumId w:val="37"/>
  </w:num>
  <w:num w:numId="15">
    <w:abstractNumId w:val="15"/>
  </w:num>
  <w:num w:numId="16">
    <w:abstractNumId w:val="14"/>
  </w:num>
  <w:num w:numId="17">
    <w:abstractNumId w:val="11"/>
  </w:num>
  <w:num w:numId="18">
    <w:abstractNumId w:val="27"/>
  </w:num>
  <w:num w:numId="19">
    <w:abstractNumId w:val="30"/>
  </w:num>
  <w:num w:numId="20">
    <w:abstractNumId w:val="12"/>
  </w:num>
  <w:num w:numId="21">
    <w:abstractNumId w:val="40"/>
  </w:num>
  <w:num w:numId="22">
    <w:abstractNumId w:val="8"/>
  </w:num>
  <w:num w:numId="23">
    <w:abstractNumId w:val="13"/>
  </w:num>
  <w:num w:numId="24">
    <w:abstractNumId w:val="21"/>
  </w:num>
  <w:num w:numId="25">
    <w:abstractNumId w:val="41"/>
  </w:num>
  <w:num w:numId="26">
    <w:abstractNumId w:val="4"/>
  </w:num>
  <w:num w:numId="27">
    <w:abstractNumId w:val="34"/>
  </w:num>
  <w:num w:numId="28">
    <w:abstractNumId w:val="16"/>
  </w:num>
  <w:num w:numId="29">
    <w:abstractNumId w:val="20"/>
  </w:num>
  <w:num w:numId="30">
    <w:abstractNumId w:val="42"/>
  </w:num>
  <w:num w:numId="31">
    <w:abstractNumId w:val="19"/>
  </w:num>
  <w:num w:numId="32">
    <w:abstractNumId w:val="7"/>
  </w:num>
  <w:num w:numId="33">
    <w:abstractNumId w:val="5"/>
  </w:num>
  <w:num w:numId="34">
    <w:abstractNumId w:val="18"/>
  </w:num>
  <w:num w:numId="35">
    <w:abstractNumId w:val="35"/>
  </w:num>
  <w:num w:numId="36">
    <w:abstractNumId w:val="23"/>
  </w:num>
  <w:num w:numId="37">
    <w:abstractNumId w:val="25"/>
  </w:num>
  <w:num w:numId="38">
    <w:abstractNumId w:val="1"/>
  </w:num>
  <w:num w:numId="39">
    <w:abstractNumId w:val="31"/>
  </w:num>
  <w:num w:numId="40">
    <w:abstractNumId w:val="24"/>
  </w:num>
  <w:num w:numId="41">
    <w:abstractNumId w:val="36"/>
  </w:num>
  <w:num w:numId="42">
    <w:abstractNumId w:val="10"/>
  </w:num>
  <w:num w:numId="43">
    <w:abstractNumId w:val="10"/>
  </w:num>
  <w:num w:numId="44">
    <w:abstractNumId w:val="10"/>
  </w:num>
  <w:num w:numId="45">
    <w:abstractNumId w:val="10"/>
  </w:num>
  <w:num w:numId="46">
    <w:abstractNumId w:val="10"/>
  </w:num>
  <w:num w:numId="47">
    <w:abstractNumId w:val="10"/>
  </w:num>
  <w:num w:numId="48">
    <w:abstractNumId w:val="10"/>
  </w:num>
  <w:num w:numId="49">
    <w:abstractNumId w:val="10"/>
  </w:num>
  <w:num w:numId="50">
    <w:abstractNumId w:val="10"/>
  </w:num>
  <w:num w:numId="51">
    <w:abstractNumId w:val="10"/>
  </w:num>
  <w:num w:numId="52">
    <w:abstractNumId w:val="26"/>
  </w:num>
  <w:num w:numId="53">
    <w:abstractNumId w:val="3"/>
  </w:num>
  <w:numIdMacAtCleanup w:val="53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FATEC">
    <w15:presenceInfo w15:providerId="None" w15:userId="FATEC"/>
  </w15:person>
  <w15:person w15:author="Mayara Silva">
    <w15:presenceInfo w15:providerId="Windows Live" w15:userId="968b7210f7b28d9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trackRevisions/>
  <w:documentProtection w:edit="trackedChanges" w:enforcement="0"/>
  <w:defaultTabStop w:val="708"/>
  <w:autoHyphenation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</w:compat>
  <w:rsids>
    <w:rsidRoot w:val="00362446"/>
    <w:rsid w:val="00001C95"/>
    <w:rsid w:val="00002287"/>
    <w:rsid w:val="0000232C"/>
    <w:rsid w:val="0000258A"/>
    <w:rsid w:val="0001127B"/>
    <w:rsid w:val="0001203F"/>
    <w:rsid w:val="00015A25"/>
    <w:rsid w:val="0001683F"/>
    <w:rsid w:val="00017535"/>
    <w:rsid w:val="0002101B"/>
    <w:rsid w:val="00022271"/>
    <w:rsid w:val="00022B2D"/>
    <w:rsid w:val="0002630D"/>
    <w:rsid w:val="000263F6"/>
    <w:rsid w:val="00031583"/>
    <w:rsid w:val="00032CEE"/>
    <w:rsid w:val="0003522D"/>
    <w:rsid w:val="0003627F"/>
    <w:rsid w:val="00036FEB"/>
    <w:rsid w:val="00037B8A"/>
    <w:rsid w:val="00050EA0"/>
    <w:rsid w:val="00051155"/>
    <w:rsid w:val="00053D68"/>
    <w:rsid w:val="00055B02"/>
    <w:rsid w:val="00056D6E"/>
    <w:rsid w:val="00057B7A"/>
    <w:rsid w:val="00060872"/>
    <w:rsid w:val="00061E76"/>
    <w:rsid w:val="00064889"/>
    <w:rsid w:val="00065045"/>
    <w:rsid w:val="000663C2"/>
    <w:rsid w:val="000703E6"/>
    <w:rsid w:val="0007086F"/>
    <w:rsid w:val="00071776"/>
    <w:rsid w:val="00072569"/>
    <w:rsid w:val="000726EF"/>
    <w:rsid w:val="00076B52"/>
    <w:rsid w:val="000775DA"/>
    <w:rsid w:val="00080B11"/>
    <w:rsid w:val="00080DC4"/>
    <w:rsid w:val="0008163B"/>
    <w:rsid w:val="00082680"/>
    <w:rsid w:val="0008410C"/>
    <w:rsid w:val="00085C9F"/>
    <w:rsid w:val="00086A49"/>
    <w:rsid w:val="00092A9B"/>
    <w:rsid w:val="000941B1"/>
    <w:rsid w:val="00094CCA"/>
    <w:rsid w:val="00097A60"/>
    <w:rsid w:val="00097DAB"/>
    <w:rsid w:val="000A030E"/>
    <w:rsid w:val="000A1559"/>
    <w:rsid w:val="000A614C"/>
    <w:rsid w:val="000A6209"/>
    <w:rsid w:val="000A7173"/>
    <w:rsid w:val="000A7D9F"/>
    <w:rsid w:val="000B1235"/>
    <w:rsid w:val="000B2CE1"/>
    <w:rsid w:val="000B3053"/>
    <w:rsid w:val="000B5B61"/>
    <w:rsid w:val="000C0C1F"/>
    <w:rsid w:val="000C2888"/>
    <w:rsid w:val="000D057E"/>
    <w:rsid w:val="000E11E7"/>
    <w:rsid w:val="000E4A0E"/>
    <w:rsid w:val="000E5EE6"/>
    <w:rsid w:val="000F04A3"/>
    <w:rsid w:val="000F04DF"/>
    <w:rsid w:val="000F1029"/>
    <w:rsid w:val="000F40CC"/>
    <w:rsid w:val="000F4522"/>
    <w:rsid w:val="000F66A9"/>
    <w:rsid w:val="000F7184"/>
    <w:rsid w:val="001014A1"/>
    <w:rsid w:val="001024C2"/>
    <w:rsid w:val="001024FE"/>
    <w:rsid w:val="00102AFD"/>
    <w:rsid w:val="00103282"/>
    <w:rsid w:val="00103788"/>
    <w:rsid w:val="001042ED"/>
    <w:rsid w:val="0010459E"/>
    <w:rsid w:val="00104C0F"/>
    <w:rsid w:val="00106394"/>
    <w:rsid w:val="001123B8"/>
    <w:rsid w:val="001178EF"/>
    <w:rsid w:val="001219A8"/>
    <w:rsid w:val="00127FEA"/>
    <w:rsid w:val="00131C2A"/>
    <w:rsid w:val="00132B52"/>
    <w:rsid w:val="001346FF"/>
    <w:rsid w:val="00135A26"/>
    <w:rsid w:val="00135B62"/>
    <w:rsid w:val="00136F84"/>
    <w:rsid w:val="00136F93"/>
    <w:rsid w:val="0014190B"/>
    <w:rsid w:val="00145A1F"/>
    <w:rsid w:val="00146098"/>
    <w:rsid w:val="00146B74"/>
    <w:rsid w:val="00150505"/>
    <w:rsid w:val="00153C6F"/>
    <w:rsid w:val="001612B6"/>
    <w:rsid w:val="00161535"/>
    <w:rsid w:val="00163044"/>
    <w:rsid w:val="00163AD3"/>
    <w:rsid w:val="00163D01"/>
    <w:rsid w:val="00172D40"/>
    <w:rsid w:val="00173DD8"/>
    <w:rsid w:val="00175AC0"/>
    <w:rsid w:val="00180BD6"/>
    <w:rsid w:val="001813A4"/>
    <w:rsid w:val="001814F0"/>
    <w:rsid w:val="00181A39"/>
    <w:rsid w:val="001840D6"/>
    <w:rsid w:val="001847B1"/>
    <w:rsid w:val="00192D72"/>
    <w:rsid w:val="00193254"/>
    <w:rsid w:val="00193D8B"/>
    <w:rsid w:val="00193E14"/>
    <w:rsid w:val="00194FF1"/>
    <w:rsid w:val="00197914"/>
    <w:rsid w:val="001A00C3"/>
    <w:rsid w:val="001A4684"/>
    <w:rsid w:val="001A619E"/>
    <w:rsid w:val="001A7247"/>
    <w:rsid w:val="001A7567"/>
    <w:rsid w:val="001A7F81"/>
    <w:rsid w:val="001B0157"/>
    <w:rsid w:val="001B35DE"/>
    <w:rsid w:val="001B5256"/>
    <w:rsid w:val="001B6F4E"/>
    <w:rsid w:val="001B7387"/>
    <w:rsid w:val="001C091A"/>
    <w:rsid w:val="001C5736"/>
    <w:rsid w:val="001D32E5"/>
    <w:rsid w:val="001D76DF"/>
    <w:rsid w:val="001D77F1"/>
    <w:rsid w:val="001E1450"/>
    <w:rsid w:val="001E196F"/>
    <w:rsid w:val="001E2444"/>
    <w:rsid w:val="001E2483"/>
    <w:rsid w:val="001E2BAC"/>
    <w:rsid w:val="001E3C3C"/>
    <w:rsid w:val="001E5A7B"/>
    <w:rsid w:val="001E65DA"/>
    <w:rsid w:val="001E6F51"/>
    <w:rsid w:val="001E7AE5"/>
    <w:rsid w:val="001F107E"/>
    <w:rsid w:val="001F21FA"/>
    <w:rsid w:val="001F388F"/>
    <w:rsid w:val="001F60B9"/>
    <w:rsid w:val="001F6732"/>
    <w:rsid w:val="001F73A8"/>
    <w:rsid w:val="00200804"/>
    <w:rsid w:val="00200EC2"/>
    <w:rsid w:val="00201081"/>
    <w:rsid w:val="00201309"/>
    <w:rsid w:val="00201CAD"/>
    <w:rsid w:val="002051B0"/>
    <w:rsid w:val="00205416"/>
    <w:rsid w:val="00207E63"/>
    <w:rsid w:val="002101DF"/>
    <w:rsid w:val="00211C08"/>
    <w:rsid w:val="002141B9"/>
    <w:rsid w:val="00216783"/>
    <w:rsid w:val="00221233"/>
    <w:rsid w:val="0022131C"/>
    <w:rsid w:val="00221E14"/>
    <w:rsid w:val="002250D0"/>
    <w:rsid w:val="002317A8"/>
    <w:rsid w:val="00232F54"/>
    <w:rsid w:val="00233050"/>
    <w:rsid w:val="00236C94"/>
    <w:rsid w:val="00237FAF"/>
    <w:rsid w:val="00241251"/>
    <w:rsid w:val="00242D46"/>
    <w:rsid w:val="00242EC9"/>
    <w:rsid w:val="00244A51"/>
    <w:rsid w:val="0024558C"/>
    <w:rsid w:val="00247C02"/>
    <w:rsid w:val="002520F1"/>
    <w:rsid w:val="002573E8"/>
    <w:rsid w:val="002645DF"/>
    <w:rsid w:val="002648FF"/>
    <w:rsid w:val="00264D75"/>
    <w:rsid w:val="00265922"/>
    <w:rsid w:val="002700C8"/>
    <w:rsid w:val="002718D2"/>
    <w:rsid w:val="00273E1F"/>
    <w:rsid w:val="00274A2E"/>
    <w:rsid w:val="00276980"/>
    <w:rsid w:val="002830BD"/>
    <w:rsid w:val="002831C3"/>
    <w:rsid w:val="00287427"/>
    <w:rsid w:val="00291CB3"/>
    <w:rsid w:val="0029222F"/>
    <w:rsid w:val="002A13E1"/>
    <w:rsid w:val="002A1C4D"/>
    <w:rsid w:val="002A2BB2"/>
    <w:rsid w:val="002A2E8C"/>
    <w:rsid w:val="002A3774"/>
    <w:rsid w:val="002A3DE7"/>
    <w:rsid w:val="002A7417"/>
    <w:rsid w:val="002B09A1"/>
    <w:rsid w:val="002B38E9"/>
    <w:rsid w:val="002B410E"/>
    <w:rsid w:val="002B56DF"/>
    <w:rsid w:val="002C1533"/>
    <w:rsid w:val="002C4902"/>
    <w:rsid w:val="002C681E"/>
    <w:rsid w:val="002D06B1"/>
    <w:rsid w:val="002D239C"/>
    <w:rsid w:val="002D520A"/>
    <w:rsid w:val="002D5408"/>
    <w:rsid w:val="002D6B00"/>
    <w:rsid w:val="002D7460"/>
    <w:rsid w:val="002E0FE1"/>
    <w:rsid w:val="002E5B81"/>
    <w:rsid w:val="002F0433"/>
    <w:rsid w:val="002F1657"/>
    <w:rsid w:val="002F1F89"/>
    <w:rsid w:val="002F51F4"/>
    <w:rsid w:val="0030390A"/>
    <w:rsid w:val="0031038B"/>
    <w:rsid w:val="0031191F"/>
    <w:rsid w:val="003128A2"/>
    <w:rsid w:val="00316D38"/>
    <w:rsid w:val="003204F7"/>
    <w:rsid w:val="003206A3"/>
    <w:rsid w:val="00334A58"/>
    <w:rsid w:val="003445C9"/>
    <w:rsid w:val="00345782"/>
    <w:rsid w:val="00347106"/>
    <w:rsid w:val="003471EF"/>
    <w:rsid w:val="00351916"/>
    <w:rsid w:val="00351BF6"/>
    <w:rsid w:val="003522CC"/>
    <w:rsid w:val="00362446"/>
    <w:rsid w:val="00367851"/>
    <w:rsid w:val="00367E3B"/>
    <w:rsid w:val="00370D73"/>
    <w:rsid w:val="00370DF6"/>
    <w:rsid w:val="0037147A"/>
    <w:rsid w:val="0037173D"/>
    <w:rsid w:val="00371A85"/>
    <w:rsid w:val="00372E56"/>
    <w:rsid w:val="0037347F"/>
    <w:rsid w:val="00373F50"/>
    <w:rsid w:val="003746D6"/>
    <w:rsid w:val="00375AEA"/>
    <w:rsid w:val="003771CC"/>
    <w:rsid w:val="0037733C"/>
    <w:rsid w:val="003810FB"/>
    <w:rsid w:val="00381E4F"/>
    <w:rsid w:val="003823B6"/>
    <w:rsid w:val="003824A0"/>
    <w:rsid w:val="00383B20"/>
    <w:rsid w:val="003840E2"/>
    <w:rsid w:val="00386B68"/>
    <w:rsid w:val="00390AFB"/>
    <w:rsid w:val="00396495"/>
    <w:rsid w:val="003A0BE8"/>
    <w:rsid w:val="003A2758"/>
    <w:rsid w:val="003A3324"/>
    <w:rsid w:val="003B3B18"/>
    <w:rsid w:val="003B53AD"/>
    <w:rsid w:val="003B7E9D"/>
    <w:rsid w:val="003C0408"/>
    <w:rsid w:val="003C1D4B"/>
    <w:rsid w:val="003C4140"/>
    <w:rsid w:val="003C4692"/>
    <w:rsid w:val="003C6ECB"/>
    <w:rsid w:val="003C709F"/>
    <w:rsid w:val="003D753B"/>
    <w:rsid w:val="003E213F"/>
    <w:rsid w:val="003E27DC"/>
    <w:rsid w:val="003E5C57"/>
    <w:rsid w:val="003F2855"/>
    <w:rsid w:val="003F33C9"/>
    <w:rsid w:val="003F3D72"/>
    <w:rsid w:val="003F4626"/>
    <w:rsid w:val="003F5350"/>
    <w:rsid w:val="003F53BE"/>
    <w:rsid w:val="003F5441"/>
    <w:rsid w:val="00403FB7"/>
    <w:rsid w:val="00404838"/>
    <w:rsid w:val="00404C1F"/>
    <w:rsid w:val="004061A9"/>
    <w:rsid w:val="00410038"/>
    <w:rsid w:val="00411C5B"/>
    <w:rsid w:val="00412FAE"/>
    <w:rsid w:val="004134C1"/>
    <w:rsid w:val="00416DA3"/>
    <w:rsid w:val="00421404"/>
    <w:rsid w:val="00422EA9"/>
    <w:rsid w:val="00425528"/>
    <w:rsid w:val="004266ED"/>
    <w:rsid w:val="00426B5C"/>
    <w:rsid w:val="004276D7"/>
    <w:rsid w:val="00431A0F"/>
    <w:rsid w:val="00432438"/>
    <w:rsid w:val="00433E7C"/>
    <w:rsid w:val="00433F60"/>
    <w:rsid w:val="00434F36"/>
    <w:rsid w:val="004351C2"/>
    <w:rsid w:val="004370D9"/>
    <w:rsid w:val="004375DB"/>
    <w:rsid w:val="004427D0"/>
    <w:rsid w:val="00443D58"/>
    <w:rsid w:val="00445256"/>
    <w:rsid w:val="00446C28"/>
    <w:rsid w:val="00447C9B"/>
    <w:rsid w:val="00453174"/>
    <w:rsid w:val="00454F8B"/>
    <w:rsid w:val="00460045"/>
    <w:rsid w:val="004601BD"/>
    <w:rsid w:val="00460710"/>
    <w:rsid w:val="00460ED2"/>
    <w:rsid w:val="004622EF"/>
    <w:rsid w:val="00463F23"/>
    <w:rsid w:val="004706B1"/>
    <w:rsid w:val="00475A99"/>
    <w:rsid w:val="00475EE0"/>
    <w:rsid w:val="004811F5"/>
    <w:rsid w:val="004836D1"/>
    <w:rsid w:val="004843C1"/>
    <w:rsid w:val="00485834"/>
    <w:rsid w:val="004872BC"/>
    <w:rsid w:val="004917A9"/>
    <w:rsid w:val="00492150"/>
    <w:rsid w:val="00492F42"/>
    <w:rsid w:val="00495F1D"/>
    <w:rsid w:val="0049774F"/>
    <w:rsid w:val="004A021C"/>
    <w:rsid w:val="004A0DEB"/>
    <w:rsid w:val="004A609F"/>
    <w:rsid w:val="004A75FD"/>
    <w:rsid w:val="004B2E9F"/>
    <w:rsid w:val="004B3151"/>
    <w:rsid w:val="004B5B03"/>
    <w:rsid w:val="004C0B9E"/>
    <w:rsid w:val="004C1B12"/>
    <w:rsid w:val="004C250E"/>
    <w:rsid w:val="004E1F8C"/>
    <w:rsid w:val="004E4F77"/>
    <w:rsid w:val="004E5281"/>
    <w:rsid w:val="004E6F05"/>
    <w:rsid w:val="004F059A"/>
    <w:rsid w:val="004F34E6"/>
    <w:rsid w:val="004F3B5B"/>
    <w:rsid w:val="004F7E39"/>
    <w:rsid w:val="00500F44"/>
    <w:rsid w:val="00504113"/>
    <w:rsid w:val="005056F0"/>
    <w:rsid w:val="00505DCC"/>
    <w:rsid w:val="005063F8"/>
    <w:rsid w:val="00506FAA"/>
    <w:rsid w:val="0050780C"/>
    <w:rsid w:val="00520197"/>
    <w:rsid w:val="005201AD"/>
    <w:rsid w:val="00524688"/>
    <w:rsid w:val="00530DE7"/>
    <w:rsid w:val="00534960"/>
    <w:rsid w:val="00536E16"/>
    <w:rsid w:val="00541D0E"/>
    <w:rsid w:val="00542159"/>
    <w:rsid w:val="005434A7"/>
    <w:rsid w:val="0054425D"/>
    <w:rsid w:val="005442FB"/>
    <w:rsid w:val="00544C40"/>
    <w:rsid w:val="00544DA0"/>
    <w:rsid w:val="0054558B"/>
    <w:rsid w:val="00547C1D"/>
    <w:rsid w:val="005511DA"/>
    <w:rsid w:val="00552FED"/>
    <w:rsid w:val="00555A8D"/>
    <w:rsid w:val="00555E1A"/>
    <w:rsid w:val="00556B28"/>
    <w:rsid w:val="005573FD"/>
    <w:rsid w:val="00563D8F"/>
    <w:rsid w:val="005643A3"/>
    <w:rsid w:val="00566877"/>
    <w:rsid w:val="005710CB"/>
    <w:rsid w:val="00575219"/>
    <w:rsid w:val="00581AE0"/>
    <w:rsid w:val="00581B14"/>
    <w:rsid w:val="00581E0A"/>
    <w:rsid w:val="00584D28"/>
    <w:rsid w:val="005870E1"/>
    <w:rsid w:val="00587839"/>
    <w:rsid w:val="00587A04"/>
    <w:rsid w:val="00587E98"/>
    <w:rsid w:val="00590AE2"/>
    <w:rsid w:val="00593370"/>
    <w:rsid w:val="0059392D"/>
    <w:rsid w:val="00594599"/>
    <w:rsid w:val="005A2706"/>
    <w:rsid w:val="005A3EC1"/>
    <w:rsid w:val="005A44BF"/>
    <w:rsid w:val="005A66E9"/>
    <w:rsid w:val="005A6CE4"/>
    <w:rsid w:val="005C2AC9"/>
    <w:rsid w:val="005C5998"/>
    <w:rsid w:val="005C60BA"/>
    <w:rsid w:val="005C79D5"/>
    <w:rsid w:val="005D1256"/>
    <w:rsid w:val="005D1AD3"/>
    <w:rsid w:val="005D3FD8"/>
    <w:rsid w:val="005D4F43"/>
    <w:rsid w:val="005D6392"/>
    <w:rsid w:val="005D7565"/>
    <w:rsid w:val="005D7B0F"/>
    <w:rsid w:val="005E0BEC"/>
    <w:rsid w:val="005E0F0D"/>
    <w:rsid w:val="005E16C7"/>
    <w:rsid w:val="005E3030"/>
    <w:rsid w:val="005E41AE"/>
    <w:rsid w:val="005E4D28"/>
    <w:rsid w:val="005E73BD"/>
    <w:rsid w:val="005E76B6"/>
    <w:rsid w:val="005F0119"/>
    <w:rsid w:val="005F4351"/>
    <w:rsid w:val="005F55C6"/>
    <w:rsid w:val="005F5DDC"/>
    <w:rsid w:val="005F7B70"/>
    <w:rsid w:val="005F7C6F"/>
    <w:rsid w:val="00604AD0"/>
    <w:rsid w:val="00604C43"/>
    <w:rsid w:val="006128CE"/>
    <w:rsid w:val="00614309"/>
    <w:rsid w:val="00614F5F"/>
    <w:rsid w:val="0061609B"/>
    <w:rsid w:val="00616837"/>
    <w:rsid w:val="00617488"/>
    <w:rsid w:val="00625CCC"/>
    <w:rsid w:val="00626556"/>
    <w:rsid w:val="00626AD8"/>
    <w:rsid w:val="00636147"/>
    <w:rsid w:val="00637A29"/>
    <w:rsid w:val="00637F9F"/>
    <w:rsid w:val="00642673"/>
    <w:rsid w:val="00642A30"/>
    <w:rsid w:val="00644F25"/>
    <w:rsid w:val="006513FA"/>
    <w:rsid w:val="0065234A"/>
    <w:rsid w:val="00653408"/>
    <w:rsid w:val="00653732"/>
    <w:rsid w:val="0065412A"/>
    <w:rsid w:val="00654A35"/>
    <w:rsid w:val="0066092C"/>
    <w:rsid w:val="00662F78"/>
    <w:rsid w:val="006657AB"/>
    <w:rsid w:val="00665857"/>
    <w:rsid w:val="006661EB"/>
    <w:rsid w:val="00672322"/>
    <w:rsid w:val="00672DC8"/>
    <w:rsid w:val="006760B1"/>
    <w:rsid w:val="00677C4B"/>
    <w:rsid w:val="00677D84"/>
    <w:rsid w:val="00683722"/>
    <w:rsid w:val="0068547C"/>
    <w:rsid w:val="006865D0"/>
    <w:rsid w:val="00692734"/>
    <w:rsid w:val="006939E2"/>
    <w:rsid w:val="0069645D"/>
    <w:rsid w:val="006A6F9A"/>
    <w:rsid w:val="006B283C"/>
    <w:rsid w:val="006B292C"/>
    <w:rsid w:val="006B362B"/>
    <w:rsid w:val="006B6092"/>
    <w:rsid w:val="006B6FF3"/>
    <w:rsid w:val="006B7514"/>
    <w:rsid w:val="006B7EBA"/>
    <w:rsid w:val="006C5936"/>
    <w:rsid w:val="006C6F38"/>
    <w:rsid w:val="006D06CE"/>
    <w:rsid w:val="006D1706"/>
    <w:rsid w:val="006D2287"/>
    <w:rsid w:val="006D35D5"/>
    <w:rsid w:val="006D41FF"/>
    <w:rsid w:val="006D456E"/>
    <w:rsid w:val="006D740C"/>
    <w:rsid w:val="006E4395"/>
    <w:rsid w:val="006E4B06"/>
    <w:rsid w:val="006F244F"/>
    <w:rsid w:val="006F4496"/>
    <w:rsid w:val="006F59E3"/>
    <w:rsid w:val="006F656D"/>
    <w:rsid w:val="006F790D"/>
    <w:rsid w:val="00703C92"/>
    <w:rsid w:val="00706685"/>
    <w:rsid w:val="007101E2"/>
    <w:rsid w:val="00714F11"/>
    <w:rsid w:val="007171ED"/>
    <w:rsid w:val="00717949"/>
    <w:rsid w:val="00722499"/>
    <w:rsid w:val="00723030"/>
    <w:rsid w:val="007247BD"/>
    <w:rsid w:val="00726984"/>
    <w:rsid w:val="0072754B"/>
    <w:rsid w:val="00731708"/>
    <w:rsid w:val="00733040"/>
    <w:rsid w:val="0073594B"/>
    <w:rsid w:val="00737D1B"/>
    <w:rsid w:val="007402A5"/>
    <w:rsid w:val="00742CA0"/>
    <w:rsid w:val="00744763"/>
    <w:rsid w:val="00746616"/>
    <w:rsid w:val="00746B56"/>
    <w:rsid w:val="00747CE3"/>
    <w:rsid w:val="00747CE8"/>
    <w:rsid w:val="007506D1"/>
    <w:rsid w:val="00751723"/>
    <w:rsid w:val="00752F45"/>
    <w:rsid w:val="00754FAE"/>
    <w:rsid w:val="00756BF1"/>
    <w:rsid w:val="0075711E"/>
    <w:rsid w:val="007575DA"/>
    <w:rsid w:val="00760E5A"/>
    <w:rsid w:val="00761C54"/>
    <w:rsid w:val="00762D5B"/>
    <w:rsid w:val="00763859"/>
    <w:rsid w:val="0076443C"/>
    <w:rsid w:val="00765693"/>
    <w:rsid w:val="0076691A"/>
    <w:rsid w:val="00766E75"/>
    <w:rsid w:val="0076707C"/>
    <w:rsid w:val="00767222"/>
    <w:rsid w:val="00767AAC"/>
    <w:rsid w:val="00775E63"/>
    <w:rsid w:val="007763D6"/>
    <w:rsid w:val="00777979"/>
    <w:rsid w:val="00777F73"/>
    <w:rsid w:val="0078047F"/>
    <w:rsid w:val="00781F3A"/>
    <w:rsid w:val="00781FE2"/>
    <w:rsid w:val="00782860"/>
    <w:rsid w:val="0078400B"/>
    <w:rsid w:val="00787BC9"/>
    <w:rsid w:val="0079010A"/>
    <w:rsid w:val="007955EF"/>
    <w:rsid w:val="00796BF2"/>
    <w:rsid w:val="00797FD3"/>
    <w:rsid w:val="007A3286"/>
    <w:rsid w:val="007A39F2"/>
    <w:rsid w:val="007A5CFD"/>
    <w:rsid w:val="007A70E2"/>
    <w:rsid w:val="007B40E0"/>
    <w:rsid w:val="007B53F6"/>
    <w:rsid w:val="007C02CF"/>
    <w:rsid w:val="007C1770"/>
    <w:rsid w:val="007C17E6"/>
    <w:rsid w:val="007C4572"/>
    <w:rsid w:val="007C4705"/>
    <w:rsid w:val="007C686F"/>
    <w:rsid w:val="007D032A"/>
    <w:rsid w:val="007D0B6F"/>
    <w:rsid w:val="007D2100"/>
    <w:rsid w:val="007D4069"/>
    <w:rsid w:val="007D6077"/>
    <w:rsid w:val="007D6FAD"/>
    <w:rsid w:val="007D6FFC"/>
    <w:rsid w:val="007E2D0F"/>
    <w:rsid w:val="007E5082"/>
    <w:rsid w:val="007E7D92"/>
    <w:rsid w:val="007F147A"/>
    <w:rsid w:val="007F32F0"/>
    <w:rsid w:val="007F58AE"/>
    <w:rsid w:val="007F5A7E"/>
    <w:rsid w:val="007F5DC5"/>
    <w:rsid w:val="007F60DF"/>
    <w:rsid w:val="007F7067"/>
    <w:rsid w:val="007F77D0"/>
    <w:rsid w:val="00801D21"/>
    <w:rsid w:val="00801E06"/>
    <w:rsid w:val="00802716"/>
    <w:rsid w:val="00804BD0"/>
    <w:rsid w:val="00805595"/>
    <w:rsid w:val="00807C9B"/>
    <w:rsid w:val="00811917"/>
    <w:rsid w:val="008126D3"/>
    <w:rsid w:val="00812A4D"/>
    <w:rsid w:val="00815B20"/>
    <w:rsid w:val="00816DCE"/>
    <w:rsid w:val="008202C2"/>
    <w:rsid w:val="00822302"/>
    <w:rsid w:val="008227C7"/>
    <w:rsid w:val="00825813"/>
    <w:rsid w:val="00825F34"/>
    <w:rsid w:val="00830E5F"/>
    <w:rsid w:val="00832DDD"/>
    <w:rsid w:val="00833C1A"/>
    <w:rsid w:val="00834244"/>
    <w:rsid w:val="00834643"/>
    <w:rsid w:val="008362DD"/>
    <w:rsid w:val="00837216"/>
    <w:rsid w:val="00842CCC"/>
    <w:rsid w:val="008432BC"/>
    <w:rsid w:val="0084380C"/>
    <w:rsid w:val="00844B0E"/>
    <w:rsid w:val="008459CE"/>
    <w:rsid w:val="00845A41"/>
    <w:rsid w:val="00847564"/>
    <w:rsid w:val="008509A2"/>
    <w:rsid w:val="00852ADE"/>
    <w:rsid w:val="00853235"/>
    <w:rsid w:val="00855641"/>
    <w:rsid w:val="00860991"/>
    <w:rsid w:val="00861500"/>
    <w:rsid w:val="00863173"/>
    <w:rsid w:val="0086339D"/>
    <w:rsid w:val="00865086"/>
    <w:rsid w:val="00865588"/>
    <w:rsid w:val="00877C91"/>
    <w:rsid w:val="0088033A"/>
    <w:rsid w:val="00880827"/>
    <w:rsid w:val="008810AC"/>
    <w:rsid w:val="0088249A"/>
    <w:rsid w:val="00883602"/>
    <w:rsid w:val="008838CA"/>
    <w:rsid w:val="00890488"/>
    <w:rsid w:val="008918A3"/>
    <w:rsid w:val="0089324F"/>
    <w:rsid w:val="00893F9C"/>
    <w:rsid w:val="00894DC0"/>
    <w:rsid w:val="00896488"/>
    <w:rsid w:val="008967ED"/>
    <w:rsid w:val="00896AC8"/>
    <w:rsid w:val="0089716A"/>
    <w:rsid w:val="008A05F2"/>
    <w:rsid w:val="008A28E0"/>
    <w:rsid w:val="008A657B"/>
    <w:rsid w:val="008A6E52"/>
    <w:rsid w:val="008A6F66"/>
    <w:rsid w:val="008B1B11"/>
    <w:rsid w:val="008B1FD3"/>
    <w:rsid w:val="008B41D5"/>
    <w:rsid w:val="008C07A2"/>
    <w:rsid w:val="008C0AF0"/>
    <w:rsid w:val="008C73FF"/>
    <w:rsid w:val="008C762B"/>
    <w:rsid w:val="008D4EC5"/>
    <w:rsid w:val="008D7731"/>
    <w:rsid w:val="008D7DA4"/>
    <w:rsid w:val="008E0047"/>
    <w:rsid w:val="008E2321"/>
    <w:rsid w:val="008E3E8F"/>
    <w:rsid w:val="008E446A"/>
    <w:rsid w:val="008E5A09"/>
    <w:rsid w:val="008E610D"/>
    <w:rsid w:val="008F02EA"/>
    <w:rsid w:val="008F04A3"/>
    <w:rsid w:val="008F3A83"/>
    <w:rsid w:val="008F7742"/>
    <w:rsid w:val="008F77D7"/>
    <w:rsid w:val="008F7E18"/>
    <w:rsid w:val="00901FDB"/>
    <w:rsid w:val="00902E5C"/>
    <w:rsid w:val="00907247"/>
    <w:rsid w:val="0091298D"/>
    <w:rsid w:val="00912A03"/>
    <w:rsid w:val="009136F4"/>
    <w:rsid w:val="00913C1E"/>
    <w:rsid w:val="00916C2D"/>
    <w:rsid w:val="00916FE2"/>
    <w:rsid w:val="00920F8B"/>
    <w:rsid w:val="00921000"/>
    <w:rsid w:val="00923D2F"/>
    <w:rsid w:val="0092687F"/>
    <w:rsid w:val="00926B12"/>
    <w:rsid w:val="00927395"/>
    <w:rsid w:val="009334E8"/>
    <w:rsid w:val="00934704"/>
    <w:rsid w:val="00941FFE"/>
    <w:rsid w:val="00946611"/>
    <w:rsid w:val="009472F1"/>
    <w:rsid w:val="009532D0"/>
    <w:rsid w:val="0095389A"/>
    <w:rsid w:val="00956332"/>
    <w:rsid w:val="00956A7C"/>
    <w:rsid w:val="00960DCD"/>
    <w:rsid w:val="00961017"/>
    <w:rsid w:val="00961E1B"/>
    <w:rsid w:val="0096348D"/>
    <w:rsid w:val="00970234"/>
    <w:rsid w:val="009723E3"/>
    <w:rsid w:val="00973A2D"/>
    <w:rsid w:val="00974B0D"/>
    <w:rsid w:val="0097602D"/>
    <w:rsid w:val="00976285"/>
    <w:rsid w:val="00977EF1"/>
    <w:rsid w:val="009804CA"/>
    <w:rsid w:val="0098060A"/>
    <w:rsid w:val="009819E4"/>
    <w:rsid w:val="0098232C"/>
    <w:rsid w:val="00983AA5"/>
    <w:rsid w:val="00983E77"/>
    <w:rsid w:val="00985633"/>
    <w:rsid w:val="00985EE1"/>
    <w:rsid w:val="00986C8E"/>
    <w:rsid w:val="00987697"/>
    <w:rsid w:val="00991B25"/>
    <w:rsid w:val="00992230"/>
    <w:rsid w:val="00993A55"/>
    <w:rsid w:val="00993D5C"/>
    <w:rsid w:val="009943FC"/>
    <w:rsid w:val="009947E3"/>
    <w:rsid w:val="00996CE3"/>
    <w:rsid w:val="0099798E"/>
    <w:rsid w:val="00997C32"/>
    <w:rsid w:val="009A2BB5"/>
    <w:rsid w:val="009A3526"/>
    <w:rsid w:val="009A4456"/>
    <w:rsid w:val="009A782F"/>
    <w:rsid w:val="009B0DCB"/>
    <w:rsid w:val="009B30D0"/>
    <w:rsid w:val="009B38E4"/>
    <w:rsid w:val="009B4F46"/>
    <w:rsid w:val="009B561B"/>
    <w:rsid w:val="009C4876"/>
    <w:rsid w:val="009C6779"/>
    <w:rsid w:val="009D11B7"/>
    <w:rsid w:val="009D2EA0"/>
    <w:rsid w:val="009D6653"/>
    <w:rsid w:val="009D6E06"/>
    <w:rsid w:val="009D7A0E"/>
    <w:rsid w:val="009D7C76"/>
    <w:rsid w:val="009E2572"/>
    <w:rsid w:val="009E462E"/>
    <w:rsid w:val="009F073B"/>
    <w:rsid w:val="009F3A2B"/>
    <w:rsid w:val="009F4873"/>
    <w:rsid w:val="00A0215B"/>
    <w:rsid w:val="00A03C92"/>
    <w:rsid w:val="00A0521F"/>
    <w:rsid w:val="00A053B1"/>
    <w:rsid w:val="00A06C5E"/>
    <w:rsid w:val="00A16E90"/>
    <w:rsid w:val="00A206B3"/>
    <w:rsid w:val="00A241ED"/>
    <w:rsid w:val="00A278B0"/>
    <w:rsid w:val="00A326D7"/>
    <w:rsid w:val="00A343FF"/>
    <w:rsid w:val="00A375FF"/>
    <w:rsid w:val="00A403CE"/>
    <w:rsid w:val="00A43EBE"/>
    <w:rsid w:val="00A449F5"/>
    <w:rsid w:val="00A5055A"/>
    <w:rsid w:val="00A55A23"/>
    <w:rsid w:val="00A55AAB"/>
    <w:rsid w:val="00A56509"/>
    <w:rsid w:val="00A565A3"/>
    <w:rsid w:val="00A56D43"/>
    <w:rsid w:val="00A61478"/>
    <w:rsid w:val="00A6198C"/>
    <w:rsid w:val="00A6576B"/>
    <w:rsid w:val="00A65BAA"/>
    <w:rsid w:val="00A66529"/>
    <w:rsid w:val="00A666F2"/>
    <w:rsid w:val="00A67361"/>
    <w:rsid w:val="00A70613"/>
    <w:rsid w:val="00A7136B"/>
    <w:rsid w:val="00A722FD"/>
    <w:rsid w:val="00A72D66"/>
    <w:rsid w:val="00A748FA"/>
    <w:rsid w:val="00A74BBE"/>
    <w:rsid w:val="00A759CC"/>
    <w:rsid w:val="00A75BB7"/>
    <w:rsid w:val="00A75C6A"/>
    <w:rsid w:val="00A76EA9"/>
    <w:rsid w:val="00A83F10"/>
    <w:rsid w:val="00A85FD0"/>
    <w:rsid w:val="00A92B5F"/>
    <w:rsid w:val="00A93C2E"/>
    <w:rsid w:val="00AA148C"/>
    <w:rsid w:val="00AA1823"/>
    <w:rsid w:val="00AA425F"/>
    <w:rsid w:val="00AB0897"/>
    <w:rsid w:val="00AB1D9D"/>
    <w:rsid w:val="00AB7C1C"/>
    <w:rsid w:val="00AB7F4F"/>
    <w:rsid w:val="00AC1728"/>
    <w:rsid w:val="00AC4050"/>
    <w:rsid w:val="00AC44DA"/>
    <w:rsid w:val="00AC4C37"/>
    <w:rsid w:val="00AD1F2C"/>
    <w:rsid w:val="00AD3C5C"/>
    <w:rsid w:val="00AD7036"/>
    <w:rsid w:val="00AD7827"/>
    <w:rsid w:val="00AE4CC1"/>
    <w:rsid w:val="00AE6966"/>
    <w:rsid w:val="00AF08DB"/>
    <w:rsid w:val="00AF3B32"/>
    <w:rsid w:val="00AF5072"/>
    <w:rsid w:val="00AF6150"/>
    <w:rsid w:val="00AF65FD"/>
    <w:rsid w:val="00B022FE"/>
    <w:rsid w:val="00B027CE"/>
    <w:rsid w:val="00B04920"/>
    <w:rsid w:val="00B0509E"/>
    <w:rsid w:val="00B051DB"/>
    <w:rsid w:val="00B05B17"/>
    <w:rsid w:val="00B06D48"/>
    <w:rsid w:val="00B11286"/>
    <w:rsid w:val="00B14FBD"/>
    <w:rsid w:val="00B207FF"/>
    <w:rsid w:val="00B20970"/>
    <w:rsid w:val="00B22C15"/>
    <w:rsid w:val="00B239F8"/>
    <w:rsid w:val="00B247EE"/>
    <w:rsid w:val="00B25035"/>
    <w:rsid w:val="00B25827"/>
    <w:rsid w:val="00B30026"/>
    <w:rsid w:val="00B31308"/>
    <w:rsid w:val="00B32CD5"/>
    <w:rsid w:val="00B362CE"/>
    <w:rsid w:val="00B4079A"/>
    <w:rsid w:val="00B42958"/>
    <w:rsid w:val="00B43B8B"/>
    <w:rsid w:val="00B442BB"/>
    <w:rsid w:val="00B50349"/>
    <w:rsid w:val="00B50F4B"/>
    <w:rsid w:val="00B56246"/>
    <w:rsid w:val="00B6340F"/>
    <w:rsid w:val="00B743E5"/>
    <w:rsid w:val="00B82258"/>
    <w:rsid w:val="00B8332A"/>
    <w:rsid w:val="00B83FBD"/>
    <w:rsid w:val="00B85242"/>
    <w:rsid w:val="00B852B2"/>
    <w:rsid w:val="00B876AD"/>
    <w:rsid w:val="00B87D3B"/>
    <w:rsid w:val="00B93AC1"/>
    <w:rsid w:val="00B962C4"/>
    <w:rsid w:val="00B96825"/>
    <w:rsid w:val="00B9782B"/>
    <w:rsid w:val="00BA215C"/>
    <w:rsid w:val="00BA32B8"/>
    <w:rsid w:val="00BA3A04"/>
    <w:rsid w:val="00BA6CC0"/>
    <w:rsid w:val="00BB0CCA"/>
    <w:rsid w:val="00BB1D94"/>
    <w:rsid w:val="00BB5E2D"/>
    <w:rsid w:val="00BB6306"/>
    <w:rsid w:val="00BB7C4B"/>
    <w:rsid w:val="00BC16B7"/>
    <w:rsid w:val="00BC1C65"/>
    <w:rsid w:val="00BC2AEB"/>
    <w:rsid w:val="00BC3749"/>
    <w:rsid w:val="00BC7086"/>
    <w:rsid w:val="00BD2408"/>
    <w:rsid w:val="00BD3524"/>
    <w:rsid w:val="00BD42B1"/>
    <w:rsid w:val="00BD431D"/>
    <w:rsid w:val="00BD6896"/>
    <w:rsid w:val="00BE12C0"/>
    <w:rsid w:val="00BE1539"/>
    <w:rsid w:val="00BE2494"/>
    <w:rsid w:val="00BE38EF"/>
    <w:rsid w:val="00BE54E9"/>
    <w:rsid w:val="00BE6C2A"/>
    <w:rsid w:val="00BF2654"/>
    <w:rsid w:val="00C01AA5"/>
    <w:rsid w:val="00C075FB"/>
    <w:rsid w:val="00C107A4"/>
    <w:rsid w:val="00C13A6F"/>
    <w:rsid w:val="00C203A5"/>
    <w:rsid w:val="00C2222A"/>
    <w:rsid w:val="00C22C81"/>
    <w:rsid w:val="00C2468F"/>
    <w:rsid w:val="00C252FC"/>
    <w:rsid w:val="00C27477"/>
    <w:rsid w:val="00C27E62"/>
    <w:rsid w:val="00C30FE5"/>
    <w:rsid w:val="00C3271A"/>
    <w:rsid w:val="00C32CA6"/>
    <w:rsid w:val="00C3385D"/>
    <w:rsid w:val="00C362CF"/>
    <w:rsid w:val="00C365DC"/>
    <w:rsid w:val="00C376F6"/>
    <w:rsid w:val="00C37C92"/>
    <w:rsid w:val="00C42326"/>
    <w:rsid w:val="00C429AE"/>
    <w:rsid w:val="00C44A45"/>
    <w:rsid w:val="00C5064B"/>
    <w:rsid w:val="00C54908"/>
    <w:rsid w:val="00C55374"/>
    <w:rsid w:val="00C55A59"/>
    <w:rsid w:val="00C568E8"/>
    <w:rsid w:val="00C62AC0"/>
    <w:rsid w:val="00C655FA"/>
    <w:rsid w:val="00C66D1F"/>
    <w:rsid w:val="00C67D5A"/>
    <w:rsid w:val="00C706FA"/>
    <w:rsid w:val="00C711F4"/>
    <w:rsid w:val="00C721B1"/>
    <w:rsid w:val="00C732A0"/>
    <w:rsid w:val="00C76D5A"/>
    <w:rsid w:val="00C80440"/>
    <w:rsid w:val="00C80912"/>
    <w:rsid w:val="00C812AD"/>
    <w:rsid w:val="00C81C96"/>
    <w:rsid w:val="00C82434"/>
    <w:rsid w:val="00C87A48"/>
    <w:rsid w:val="00C91CB0"/>
    <w:rsid w:val="00C91E4D"/>
    <w:rsid w:val="00C94E33"/>
    <w:rsid w:val="00C958E5"/>
    <w:rsid w:val="00C96215"/>
    <w:rsid w:val="00CA1C2B"/>
    <w:rsid w:val="00CA2002"/>
    <w:rsid w:val="00CA4918"/>
    <w:rsid w:val="00CA665B"/>
    <w:rsid w:val="00CA6923"/>
    <w:rsid w:val="00CA7D7A"/>
    <w:rsid w:val="00CB00B2"/>
    <w:rsid w:val="00CB062A"/>
    <w:rsid w:val="00CB1DD3"/>
    <w:rsid w:val="00CB316A"/>
    <w:rsid w:val="00CB3A8E"/>
    <w:rsid w:val="00CB44AA"/>
    <w:rsid w:val="00CB4ADD"/>
    <w:rsid w:val="00CB7989"/>
    <w:rsid w:val="00CC0B5F"/>
    <w:rsid w:val="00CC4016"/>
    <w:rsid w:val="00CC47FD"/>
    <w:rsid w:val="00CC7E23"/>
    <w:rsid w:val="00CD0679"/>
    <w:rsid w:val="00CD09E7"/>
    <w:rsid w:val="00CD0F0C"/>
    <w:rsid w:val="00CD136C"/>
    <w:rsid w:val="00CD394F"/>
    <w:rsid w:val="00CD3DA6"/>
    <w:rsid w:val="00CD4914"/>
    <w:rsid w:val="00CD60A7"/>
    <w:rsid w:val="00CD648A"/>
    <w:rsid w:val="00CE1586"/>
    <w:rsid w:val="00CE19FD"/>
    <w:rsid w:val="00CE2B31"/>
    <w:rsid w:val="00CE588A"/>
    <w:rsid w:val="00CE7FDC"/>
    <w:rsid w:val="00CF2BC8"/>
    <w:rsid w:val="00CF5CBF"/>
    <w:rsid w:val="00D025C4"/>
    <w:rsid w:val="00D02EFC"/>
    <w:rsid w:val="00D03EBB"/>
    <w:rsid w:val="00D05C76"/>
    <w:rsid w:val="00D05E60"/>
    <w:rsid w:val="00D10A91"/>
    <w:rsid w:val="00D11E43"/>
    <w:rsid w:val="00D14762"/>
    <w:rsid w:val="00D14E47"/>
    <w:rsid w:val="00D2195A"/>
    <w:rsid w:val="00D235DD"/>
    <w:rsid w:val="00D24D75"/>
    <w:rsid w:val="00D344DE"/>
    <w:rsid w:val="00D34D93"/>
    <w:rsid w:val="00D37256"/>
    <w:rsid w:val="00D423D6"/>
    <w:rsid w:val="00D42E24"/>
    <w:rsid w:val="00D4419D"/>
    <w:rsid w:val="00D50D1C"/>
    <w:rsid w:val="00D547F7"/>
    <w:rsid w:val="00D6060C"/>
    <w:rsid w:val="00D63FE6"/>
    <w:rsid w:val="00D67E54"/>
    <w:rsid w:val="00D67F1A"/>
    <w:rsid w:val="00D707CC"/>
    <w:rsid w:val="00D7163D"/>
    <w:rsid w:val="00D743EF"/>
    <w:rsid w:val="00D80885"/>
    <w:rsid w:val="00D80BF6"/>
    <w:rsid w:val="00D81AC4"/>
    <w:rsid w:val="00D82BB2"/>
    <w:rsid w:val="00D83E6A"/>
    <w:rsid w:val="00D83F9B"/>
    <w:rsid w:val="00D8570B"/>
    <w:rsid w:val="00D874B2"/>
    <w:rsid w:val="00D93E04"/>
    <w:rsid w:val="00D94716"/>
    <w:rsid w:val="00D9484C"/>
    <w:rsid w:val="00D94E21"/>
    <w:rsid w:val="00D94E53"/>
    <w:rsid w:val="00D95F7C"/>
    <w:rsid w:val="00D96969"/>
    <w:rsid w:val="00D96F6F"/>
    <w:rsid w:val="00D96FC4"/>
    <w:rsid w:val="00D973BB"/>
    <w:rsid w:val="00D973F6"/>
    <w:rsid w:val="00DA2F1D"/>
    <w:rsid w:val="00DA30B9"/>
    <w:rsid w:val="00DA4536"/>
    <w:rsid w:val="00DA466C"/>
    <w:rsid w:val="00DA4C5C"/>
    <w:rsid w:val="00DA50F8"/>
    <w:rsid w:val="00DB03CA"/>
    <w:rsid w:val="00DB125B"/>
    <w:rsid w:val="00DB1F40"/>
    <w:rsid w:val="00DB2A22"/>
    <w:rsid w:val="00DB448D"/>
    <w:rsid w:val="00DB6084"/>
    <w:rsid w:val="00DB673A"/>
    <w:rsid w:val="00DB72D7"/>
    <w:rsid w:val="00DC14D5"/>
    <w:rsid w:val="00DC69CD"/>
    <w:rsid w:val="00DC769C"/>
    <w:rsid w:val="00DD155D"/>
    <w:rsid w:val="00DD1D6E"/>
    <w:rsid w:val="00DD41B7"/>
    <w:rsid w:val="00DD65DF"/>
    <w:rsid w:val="00DD7C10"/>
    <w:rsid w:val="00DD7EC2"/>
    <w:rsid w:val="00DE0D88"/>
    <w:rsid w:val="00DE11C1"/>
    <w:rsid w:val="00DE4216"/>
    <w:rsid w:val="00DE488A"/>
    <w:rsid w:val="00DE51CA"/>
    <w:rsid w:val="00DE522D"/>
    <w:rsid w:val="00DE5F5B"/>
    <w:rsid w:val="00DE6DAB"/>
    <w:rsid w:val="00DF23CA"/>
    <w:rsid w:val="00DF334A"/>
    <w:rsid w:val="00E022BE"/>
    <w:rsid w:val="00E02ACB"/>
    <w:rsid w:val="00E05497"/>
    <w:rsid w:val="00E0666E"/>
    <w:rsid w:val="00E07779"/>
    <w:rsid w:val="00E1043D"/>
    <w:rsid w:val="00E11C4B"/>
    <w:rsid w:val="00E132E6"/>
    <w:rsid w:val="00E13805"/>
    <w:rsid w:val="00E216DE"/>
    <w:rsid w:val="00E218D6"/>
    <w:rsid w:val="00E24B9D"/>
    <w:rsid w:val="00E253AB"/>
    <w:rsid w:val="00E25531"/>
    <w:rsid w:val="00E3057C"/>
    <w:rsid w:val="00E4140C"/>
    <w:rsid w:val="00E420A0"/>
    <w:rsid w:val="00E42E20"/>
    <w:rsid w:val="00E43262"/>
    <w:rsid w:val="00E43D42"/>
    <w:rsid w:val="00E44744"/>
    <w:rsid w:val="00E46330"/>
    <w:rsid w:val="00E53766"/>
    <w:rsid w:val="00E648A5"/>
    <w:rsid w:val="00E65437"/>
    <w:rsid w:val="00E65A4C"/>
    <w:rsid w:val="00E66EE9"/>
    <w:rsid w:val="00E67FB2"/>
    <w:rsid w:val="00E709B3"/>
    <w:rsid w:val="00E71AD8"/>
    <w:rsid w:val="00E74080"/>
    <w:rsid w:val="00E7524D"/>
    <w:rsid w:val="00E76B75"/>
    <w:rsid w:val="00E84B24"/>
    <w:rsid w:val="00E85386"/>
    <w:rsid w:val="00E86BFD"/>
    <w:rsid w:val="00E87474"/>
    <w:rsid w:val="00E97CA1"/>
    <w:rsid w:val="00EA079E"/>
    <w:rsid w:val="00EA12E3"/>
    <w:rsid w:val="00EA2959"/>
    <w:rsid w:val="00EA3666"/>
    <w:rsid w:val="00EA7FFE"/>
    <w:rsid w:val="00EB05F7"/>
    <w:rsid w:val="00EB5BD7"/>
    <w:rsid w:val="00EB6382"/>
    <w:rsid w:val="00EC0384"/>
    <w:rsid w:val="00EC192A"/>
    <w:rsid w:val="00EC34CB"/>
    <w:rsid w:val="00EC4067"/>
    <w:rsid w:val="00EC5531"/>
    <w:rsid w:val="00EC6CEC"/>
    <w:rsid w:val="00EC7815"/>
    <w:rsid w:val="00ED0011"/>
    <w:rsid w:val="00ED16D8"/>
    <w:rsid w:val="00ED1759"/>
    <w:rsid w:val="00ED18F1"/>
    <w:rsid w:val="00ED61F1"/>
    <w:rsid w:val="00ED62FE"/>
    <w:rsid w:val="00EE22F1"/>
    <w:rsid w:val="00EE2D35"/>
    <w:rsid w:val="00EE3045"/>
    <w:rsid w:val="00EE7403"/>
    <w:rsid w:val="00EF0703"/>
    <w:rsid w:val="00EF25AB"/>
    <w:rsid w:val="00EF27BD"/>
    <w:rsid w:val="00EF352B"/>
    <w:rsid w:val="00EF3A47"/>
    <w:rsid w:val="00F000A4"/>
    <w:rsid w:val="00F00FD3"/>
    <w:rsid w:val="00F0778B"/>
    <w:rsid w:val="00F140AF"/>
    <w:rsid w:val="00F15168"/>
    <w:rsid w:val="00F216D6"/>
    <w:rsid w:val="00F22AFA"/>
    <w:rsid w:val="00F256AE"/>
    <w:rsid w:val="00F2618B"/>
    <w:rsid w:val="00F27A36"/>
    <w:rsid w:val="00F30EDD"/>
    <w:rsid w:val="00F323CD"/>
    <w:rsid w:val="00F33015"/>
    <w:rsid w:val="00F33065"/>
    <w:rsid w:val="00F33852"/>
    <w:rsid w:val="00F33B6A"/>
    <w:rsid w:val="00F36709"/>
    <w:rsid w:val="00F36ACD"/>
    <w:rsid w:val="00F40441"/>
    <w:rsid w:val="00F404A6"/>
    <w:rsid w:val="00F406CF"/>
    <w:rsid w:val="00F41E9A"/>
    <w:rsid w:val="00F43008"/>
    <w:rsid w:val="00F45E49"/>
    <w:rsid w:val="00F54B44"/>
    <w:rsid w:val="00F5638E"/>
    <w:rsid w:val="00F61B4A"/>
    <w:rsid w:val="00F61ED9"/>
    <w:rsid w:val="00F70682"/>
    <w:rsid w:val="00F710B8"/>
    <w:rsid w:val="00F71785"/>
    <w:rsid w:val="00F74A75"/>
    <w:rsid w:val="00F77A66"/>
    <w:rsid w:val="00F80F20"/>
    <w:rsid w:val="00F83B5E"/>
    <w:rsid w:val="00F83DCE"/>
    <w:rsid w:val="00F83F17"/>
    <w:rsid w:val="00F855B0"/>
    <w:rsid w:val="00F87A4F"/>
    <w:rsid w:val="00F91577"/>
    <w:rsid w:val="00F9278C"/>
    <w:rsid w:val="00F92A95"/>
    <w:rsid w:val="00F9584F"/>
    <w:rsid w:val="00FA122E"/>
    <w:rsid w:val="00FA1D5E"/>
    <w:rsid w:val="00FA20D6"/>
    <w:rsid w:val="00FA2A0F"/>
    <w:rsid w:val="00FA3D29"/>
    <w:rsid w:val="00FA3E07"/>
    <w:rsid w:val="00FA69E0"/>
    <w:rsid w:val="00FB1358"/>
    <w:rsid w:val="00FB14EB"/>
    <w:rsid w:val="00FB35C6"/>
    <w:rsid w:val="00FB4298"/>
    <w:rsid w:val="00FB4F06"/>
    <w:rsid w:val="00FB5B62"/>
    <w:rsid w:val="00FC1777"/>
    <w:rsid w:val="00FC24D6"/>
    <w:rsid w:val="00FC32CD"/>
    <w:rsid w:val="00FC3DEA"/>
    <w:rsid w:val="00FD137A"/>
    <w:rsid w:val="00FD7405"/>
    <w:rsid w:val="00FD7D5E"/>
    <w:rsid w:val="00FE0CAA"/>
    <w:rsid w:val="00FE1F01"/>
    <w:rsid w:val="00FE34FA"/>
    <w:rsid w:val="00FE5667"/>
    <w:rsid w:val="00FF441D"/>
    <w:rsid w:val="00FF671D"/>
    <w:rsid w:val="00FF7773"/>
    <w:rsid w:val="0284B267"/>
    <w:rsid w:val="05BFF9E3"/>
    <w:rsid w:val="0A2C48DB"/>
    <w:rsid w:val="125B3CC7"/>
    <w:rsid w:val="181D6228"/>
    <w:rsid w:val="18DBBD2C"/>
    <w:rsid w:val="1DA447B2"/>
    <w:rsid w:val="24C06093"/>
    <w:rsid w:val="25914AF0"/>
    <w:rsid w:val="282F6251"/>
    <w:rsid w:val="41568706"/>
    <w:rsid w:val="42BFD876"/>
    <w:rsid w:val="4331ED08"/>
    <w:rsid w:val="43D0F2B5"/>
    <w:rsid w:val="463B0534"/>
    <w:rsid w:val="4BF6BB0B"/>
    <w:rsid w:val="517E3EDC"/>
    <w:rsid w:val="54D8D9D1"/>
    <w:rsid w:val="5B62696D"/>
    <w:rsid w:val="5F7C689C"/>
    <w:rsid w:val="6017A21B"/>
    <w:rsid w:val="66546842"/>
    <w:rsid w:val="69CF70BC"/>
    <w:rsid w:val="6CF5A895"/>
    <w:rsid w:val="73F099A0"/>
    <w:rsid w:val="77C406E6"/>
    <w:rsid w:val="7BA591A9"/>
    <w:rsid w:val="7DA64479"/>
    <w:rsid w:val="7E149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59B2DF06"/>
  <w15:docId w15:val="{0149E2F2-354E-4195-9E22-BB0009627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35C6"/>
  </w:style>
  <w:style w:type="paragraph" w:styleId="Ttulo1">
    <w:name w:val="heading 1"/>
    <w:basedOn w:val="Normal"/>
    <w:next w:val="Normal"/>
    <w:link w:val="Ttulo1Char"/>
    <w:uiPriority w:val="9"/>
    <w:qFormat/>
    <w:rsid w:val="00FB35C6"/>
    <w:pPr>
      <w:keepNext/>
      <w:keepLines/>
      <w:numPr>
        <w:numId w:val="51"/>
      </w:numPr>
      <w:spacing w:before="360"/>
      <w:outlineLvl w:val="0"/>
    </w:pPr>
    <w:rPr>
      <w:rFonts w:ascii="Arial" w:eastAsiaTheme="majorEastAsia" w:hAnsi="Arial" w:cstheme="majorBidi"/>
      <w:b/>
      <w:bCs/>
      <w:smallCaps/>
      <w:color w:val="000000" w:themeColor="text1"/>
      <w:sz w:val="28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B35C6"/>
    <w:pPr>
      <w:keepNext/>
      <w:keepLines/>
      <w:numPr>
        <w:ilvl w:val="1"/>
        <w:numId w:val="51"/>
      </w:numPr>
      <w:spacing w:before="360" w:after="0"/>
      <w:outlineLvl w:val="1"/>
    </w:pPr>
    <w:rPr>
      <w:rFonts w:ascii="Arial" w:eastAsiaTheme="majorEastAsia" w:hAnsi="Arial" w:cstheme="majorBidi"/>
      <w:b/>
      <w:bCs/>
      <w:smallCaps/>
      <w:color w:val="000000" w:themeColor="text1"/>
      <w:sz w:val="24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B35C6"/>
    <w:pPr>
      <w:keepNext/>
      <w:keepLines/>
      <w:numPr>
        <w:ilvl w:val="2"/>
        <w:numId w:val="51"/>
      </w:numPr>
      <w:spacing w:before="200" w:after="0"/>
      <w:outlineLvl w:val="2"/>
    </w:pPr>
    <w:rPr>
      <w:rFonts w:ascii="Arial" w:eastAsiaTheme="majorEastAsia" w:hAnsi="Arial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B35C6"/>
    <w:pPr>
      <w:keepNext/>
      <w:keepLines/>
      <w:numPr>
        <w:ilvl w:val="3"/>
        <w:numId w:val="5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B35C6"/>
    <w:pPr>
      <w:keepNext/>
      <w:keepLines/>
      <w:numPr>
        <w:ilvl w:val="4"/>
        <w:numId w:val="5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B35C6"/>
    <w:pPr>
      <w:keepNext/>
      <w:keepLines/>
      <w:numPr>
        <w:ilvl w:val="5"/>
        <w:numId w:val="5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B35C6"/>
    <w:pPr>
      <w:keepNext/>
      <w:keepLines/>
      <w:numPr>
        <w:ilvl w:val="6"/>
        <w:numId w:val="5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B35C6"/>
    <w:pPr>
      <w:keepNext/>
      <w:keepLines/>
      <w:numPr>
        <w:ilvl w:val="7"/>
        <w:numId w:val="5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B35C6"/>
    <w:pPr>
      <w:keepNext/>
      <w:keepLines/>
      <w:numPr>
        <w:ilvl w:val="8"/>
        <w:numId w:val="5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aliases w:val="TITULO DE CAPA"/>
    <w:basedOn w:val="Normal"/>
    <w:next w:val="Normal"/>
    <w:link w:val="TtuloChar"/>
    <w:uiPriority w:val="10"/>
    <w:qFormat/>
    <w:rsid w:val="00FB35C6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tuloChar">
    <w:name w:val="Título Char"/>
    <w:aliases w:val="TITULO DE CAPA Char"/>
    <w:basedOn w:val="Fontepargpadro"/>
    <w:link w:val="Ttulo"/>
    <w:uiPriority w:val="10"/>
    <w:rsid w:val="00FB35C6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FB35C6"/>
    <w:rPr>
      <w:rFonts w:ascii="Arial" w:eastAsiaTheme="majorEastAsia" w:hAnsi="Arial" w:cstheme="majorBidi"/>
      <w:b/>
      <w:bCs/>
      <w:smallCaps/>
      <w:color w:val="000000" w:themeColor="text1"/>
      <w:sz w:val="28"/>
      <w:szCs w:val="36"/>
    </w:rPr>
  </w:style>
  <w:style w:type="paragraph" w:styleId="Cabealho">
    <w:name w:val="header"/>
    <w:basedOn w:val="Normal"/>
    <w:link w:val="CabealhoChar"/>
    <w:uiPriority w:val="99"/>
    <w:unhideWhenUsed/>
    <w:rsid w:val="00FB4F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B4F06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FB4F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B4F06"/>
    <w:rPr>
      <w:rFonts w:ascii="Arial" w:hAnsi="Arial"/>
      <w:sz w:val="24"/>
    </w:rPr>
  </w:style>
  <w:style w:type="character" w:customStyle="1" w:styleId="Ttulo2Char">
    <w:name w:val="Título 2 Char"/>
    <w:basedOn w:val="Fontepargpadro"/>
    <w:link w:val="Ttulo2"/>
    <w:uiPriority w:val="9"/>
    <w:rsid w:val="00FB35C6"/>
    <w:rPr>
      <w:rFonts w:ascii="Arial" w:eastAsiaTheme="majorEastAsia" w:hAnsi="Arial" w:cstheme="majorBidi"/>
      <w:b/>
      <w:bCs/>
      <w:smallCaps/>
      <w:color w:val="000000" w:themeColor="text1"/>
      <w:sz w:val="24"/>
      <w:szCs w:val="28"/>
    </w:rPr>
  </w:style>
  <w:style w:type="paragraph" w:styleId="PargrafodaLista">
    <w:name w:val="List Paragraph"/>
    <w:basedOn w:val="Normal"/>
    <w:uiPriority w:val="34"/>
    <w:qFormat/>
    <w:rsid w:val="006F790D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247EE"/>
    <w:rPr>
      <w:color w:val="0563C1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247EE"/>
    <w:rPr>
      <w:color w:val="808080"/>
      <w:shd w:val="clear" w:color="auto" w:fill="E6E6E6"/>
    </w:rPr>
  </w:style>
  <w:style w:type="paragraph" w:styleId="CabealhodoSumrio">
    <w:name w:val="TOC Heading"/>
    <w:basedOn w:val="Ttulo1"/>
    <w:next w:val="Normal"/>
    <w:uiPriority w:val="39"/>
    <w:unhideWhenUsed/>
    <w:qFormat/>
    <w:rsid w:val="00FB35C6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C80912"/>
    <w:pPr>
      <w:tabs>
        <w:tab w:val="left" w:pos="480"/>
        <w:tab w:val="right" w:leader="dot" w:pos="9061"/>
      </w:tabs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748FA"/>
    <w:pPr>
      <w:spacing w:after="100"/>
      <w:ind w:left="240"/>
    </w:pPr>
  </w:style>
  <w:style w:type="paragraph" w:styleId="Textodenotaderodap">
    <w:name w:val="footnote text"/>
    <w:basedOn w:val="Normal"/>
    <w:link w:val="TextodenotaderodapChar"/>
    <w:uiPriority w:val="99"/>
    <w:unhideWhenUsed/>
    <w:rsid w:val="0037347F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37347F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7347F"/>
    <w:rPr>
      <w:vertAlign w:val="superscript"/>
    </w:rPr>
  </w:style>
  <w:style w:type="character" w:customStyle="1" w:styleId="Ttulo3Char">
    <w:name w:val="Título 3 Char"/>
    <w:basedOn w:val="Fontepargpadro"/>
    <w:link w:val="Ttulo3"/>
    <w:uiPriority w:val="9"/>
    <w:rsid w:val="00FB35C6"/>
    <w:rPr>
      <w:rFonts w:ascii="Arial" w:eastAsiaTheme="majorEastAsia" w:hAnsi="Arial" w:cstheme="majorBidi"/>
      <w:b/>
      <w:bCs/>
      <w:color w:val="000000" w:themeColor="text1"/>
    </w:rPr>
  </w:style>
  <w:style w:type="paragraph" w:styleId="Sumrio3">
    <w:name w:val="toc 3"/>
    <w:basedOn w:val="Normal"/>
    <w:next w:val="Normal"/>
    <w:autoRedefine/>
    <w:uiPriority w:val="39"/>
    <w:unhideWhenUsed/>
    <w:rsid w:val="00DB6084"/>
    <w:pPr>
      <w:spacing w:after="100"/>
      <w:ind w:left="480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1346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346FF"/>
    <w:rPr>
      <w:rFonts w:ascii="Tahoma" w:hAnsi="Tahoma" w:cs="Tahoma"/>
      <w:sz w:val="16"/>
      <w:szCs w:val="16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485834"/>
    <w:rPr>
      <w:color w:val="808080"/>
      <w:shd w:val="clear" w:color="auto" w:fill="E6E6E6"/>
    </w:rPr>
  </w:style>
  <w:style w:type="character" w:styleId="HiperlinkVisitado">
    <w:name w:val="FollowedHyperlink"/>
    <w:basedOn w:val="Fontepargpadro"/>
    <w:uiPriority w:val="99"/>
    <w:semiHidden/>
    <w:unhideWhenUsed/>
    <w:rsid w:val="00485834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FB35C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span10">
    <w:name w:val="span10"/>
    <w:basedOn w:val="Normal"/>
    <w:rsid w:val="006128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39"/>
    <w:rsid w:val="008A6F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B022F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022F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022FE"/>
    <w:rPr>
      <w:rFonts w:ascii="Arial" w:hAnsi="Arial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022F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022FE"/>
    <w:rPr>
      <w:rFonts w:ascii="Arial" w:hAnsi="Arial"/>
      <w:b/>
      <w:bCs/>
      <w:sz w:val="20"/>
      <w:szCs w:val="20"/>
    </w:rPr>
  </w:style>
  <w:style w:type="table" w:customStyle="1" w:styleId="TabelaSimples11">
    <w:name w:val="Tabela Simples 11"/>
    <w:basedOn w:val="Tabelanormal"/>
    <w:uiPriority w:val="41"/>
    <w:rsid w:val="0001127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C3DEA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FC3DEA"/>
    <w:rPr>
      <w:rFonts w:ascii="Arial" w:hAnsi="Arial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FC3DEA"/>
    <w:rPr>
      <w:vertAlign w:val="superscript"/>
    </w:rPr>
  </w:style>
  <w:style w:type="table" w:customStyle="1" w:styleId="TabeladeGrade1Clara1">
    <w:name w:val="Tabela de Grade 1 Clara1"/>
    <w:basedOn w:val="Tabelanormal"/>
    <w:uiPriority w:val="46"/>
    <w:rsid w:val="00CB3A8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ibliografia">
    <w:name w:val="Bibliography"/>
    <w:basedOn w:val="Normal"/>
    <w:next w:val="Normal"/>
    <w:uiPriority w:val="37"/>
    <w:unhideWhenUsed/>
    <w:rsid w:val="00EF0703"/>
  </w:style>
  <w:style w:type="paragraph" w:styleId="Reviso">
    <w:name w:val="Revision"/>
    <w:hidden/>
    <w:uiPriority w:val="99"/>
    <w:semiHidden/>
    <w:rsid w:val="00D83E6A"/>
    <w:pPr>
      <w:spacing w:after="0" w:line="240" w:lineRule="auto"/>
    </w:pPr>
    <w:rPr>
      <w:rFonts w:ascii="Arial" w:hAnsi="Arial"/>
      <w:sz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B35C6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B35C6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B35C6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B35C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B35C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B35C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ubttulo">
    <w:name w:val="Subtitle"/>
    <w:basedOn w:val="Normal"/>
    <w:next w:val="Normal"/>
    <w:link w:val="SubttuloChar"/>
    <w:uiPriority w:val="11"/>
    <w:qFormat/>
    <w:rsid w:val="00FB35C6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har">
    <w:name w:val="Subtítulo Char"/>
    <w:basedOn w:val="Fontepargpadro"/>
    <w:link w:val="Subttulo"/>
    <w:uiPriority w:val="11"/>
    <w:rsid w:val="00FB35C6"/>
    <w:rPr>
      <w:color w:val="5A5A5A" w:themeColor="text1" w:themeTint="A5"/>
      <w:spacing w:val="10"/>
    </w:rPr>
  </w:style>
  <w:style w:type="character" w:styleId="Forte">
    <w:name w:val="Strong"/>
    <w:basedOn w:val="Fontepargpadro"/>
    <w:uiPriority w:val="22"/>
    <w:qFormat/>
    <w:rsid w:val="00FB35C6"/>
    <w:rPr>
      <w:b/>
      <w:bCs/>
      <w:color w:val="000000" w:themeColor="text1"/>
    </w:rPr>
  </w:style>
  <w:style w:type="character" w:styleId="nfase">
    <w:name w:val="Emphasis"/>
    <w:basedOn w:val="Fontepargpadro"/>
    <w:uiPriority w:val="20"/>
    <w:qFormat/>
    <w:rsid w:val="00FB35C6"/>
    <w:rPr>
      <w:i/>
      <w:iCs/>
      <w:color w:val="auto"/>
    </w:rPr>
  </w:style>
  <w:style w:type="paragraph" w:styleId="SemEspaamento">
    <w:name w:val="No Spacing"/>
    <w:uiPriority w:val="1"/>
    <w:qFormat/>
    <w:rsid w:val="00FB35C6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FB35C6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B35C6"/>
    <w:rPr>
      <w:i/>
      <w:iCs/>
      <w:color w:val="000000" w:themeColor="text1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B35C6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B35C6"/>
    <w:rPr>
      <w:color w:val="000000" w:themeColor="text1"/>
      <w:shd w:val="clear" w:color="auto" w:fill="F2F2F2" w:themeFill="background1" w:themeFillShade="F2"/>
    </w:rPr>
  </w:style>
  <w:style w:type="character" w:styleId="nfaseSutil">
    <w:name w:val="Subtle Emphasis"/>
    <w:basedOn w:val="Fontepargpadro"/>
    <w:uiPriority w:val="19"/>
    <w:qFormat/>
    <w:rsid w:val="00FB35C6"/>
    <w:rPr>
      <w:i/>
      <w:iCs/>
      <w:color w:val="404040" w:themeColor="text1" w:themeTint="BF"/>
    </w:rPr>
  </w:style>
  <w:style w:type="character" w:styleId="nfaseIntensa">
    <w:name w:val="Intense Emphasis"/>
    <w:basedOn w:val="Fontepargpadro"/>
    <w:uiPriority w:val="21"/>
    <w:qFormat/>
    <w:rsid w:val="00FB35C6"/>
    <w:rPr>
      <w:b/>
      <w:bCs/>
      <w:i/>
      <w:iCs/>
      <w:caps/>
    </w:rPr>
  </w:style>
  <w:style w:type="character" w:styleId="RefernciaSutil">
    <w:name w:val="Subtle Reference"/>
    <w:basedOn w:val="Fontepargpadro"/>
    <w:uiPriority w:val="31"/>
    <w:qFormat/>
    <w:rsid w:val="00FB35C6"/>
    <w:rPr>
      <w:smallCaps/>
      <w:color w:val="404040" w:themeColor="text1" w:themeTint="BF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FB35C6"/>
    <w:rPr>
      <w:b/>
      <w:bCs/>
      <w:smallCaps/>
      <w:u w:val="single"/>
    </w:rPr>
  </w:style>
  <w:style w:type="character" w:styleId="TtulodoLivro">
    <w:name w:val="Book Title"/>
    <w:basedOn w:val="Fontepargpadro"/>
    <w:uiPriority w:val="33"/>
    <w:qFormat/>
    <w:rsid w:val="00FB35C6"/>
    <w:rPr>
      <w:b w:val="0"/>
      <w:bCs w:val="0"/>
      <w:smallCaps/>
      <w:spacing w:val="5"/>
    </w:rPr>
  </w:style>
  <w:style w:type="table" w:styleId="TabelaSimples3">
    <w:name w:val="Plain Table 3"/>
    <w:basedOn w:val="Tabelanormal"/>
    <w:uiPriority w:val="43"/>
    <w:rsid w:val="00781F3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9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24009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9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4331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26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7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651690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61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3921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5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1984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27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0699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02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80493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7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0570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5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47546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1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90429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9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8283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1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79343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26" Type="http://schemas.openxmlformats.org/officeDocument/2006/relationships/image" Target="media/image4.png"/><Relationship Id="rId39" Type="http://schemas.openxmlformats.org/officeDocument/2006/relationships/footer" Target="footer9.xml"/><Relationship Id="rId21" Type="http://schemas.openxmlformats.org/officeDocument/2006/relationships/comments" Target="comments.xml"/><Relationship Id="rId34" Type="http://schemas.openxmlformats.org/officeDocument/2006/relationships/footer" Target="footer7.xml"/><Relationship Id="rId42" Type="http://schemas.openxmlformats.org/officeDocument/2006/relationships/image" Target="media/image15.png"/><Relationship Id="rId47" Type="http://schemas.openxmlformats.org/officeDocument/2006/relationships/footer" Target="footer12.xml"/><Relationship Id="rId50" Type="http://schemas.openxmlformats.org/officeDocument/2006/relationships/image" Target="media/image21.jpeg"/><Relationship Id="rId55" Type="http://schemas.openxmlformats.org/officeDocument/2006/relationships/image" Target="media/image26.png"/><Relationship Id="rId63" Type="http://schemas.openxmlformats.org/officeDocument/2006/relationships/image" Target="media/image34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2.png"/><Relationship Id="rId40" Type="http://schemas.openxmlformats.org/officeDocument/2006/relationships/footer" Target="footer10.xml"/><Relationship Id="rId45" Type="http://schemas.openxmlformats.org/officeDocument/2006/relationships/footer" Target="footer11.xml"/><Relationship Id="rId53" Type="http://schemas.openxmlformats.org/officeDocument/2006/relationships/image" Target="media/image24.jpeg"/><Relationship Id="rId58" Type="http://schemas.openxmlformats.org/officeDocument/2006/relationships/image" Target="media/image29.jpeg"/><Relationship Id="rId66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image" Target="media/image11.png"/><Relationship Id="rId49" Type="http://schemas.openxmlformats.org/officeDocument/2006/relationships/image" Target="media/image20.png"/><Relationship Id="rId57" Type="http://schemas.openxmlformats.org/officeDocument/2006/relationships/image" Target="media/image28.png"/><Relationship Id="rId61" Type="http://schemas.openxmlformats.org/officeDocument/2006/relationships/image" Target="media/image32.jpeg"/><Relationship Id="rId10" Type="http://schemas.openxmlformats.org/officeDocument/2006/relationships/header" Target="header2.xml"/><Relationship Id="rId19" Type="http://schemas.openxmlformats.org/officeDocument/2006/relationships/header" Target="header7.xml"/><Relationship Id="rId31" Type="http://schemas.openxmlformats.org/officeDocument/2006/relationships/image" Target="media/image9.png"/><Relationship Id="rId44" Type="http://schemas.openxmlformats.org/officeDocument/2006/relationships/image" Target="media/image17.png"/><Relationship Id="rId52" Type="http://schemas.openxmlformats.org/officeDocument/2006/relationships/image" Target="media/image23.jpeg"/><Relationship Id="rId60" Type="http://schemas.openxmlformats.org/officeDocument/2006/relationships/image" Target="media/image3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microsoft.com/office/2011/relationships/commentsExtended" Target="commentsExtended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footer" Target="footer8.xml"/><Relationship Id="rId43" Type="http://schemas.openxmlformats.org/officeDocument/2006/relationships/image" Target="media/image16.png"/><Relationship Id="rId48" Type="http://schemas.openxmlformats.org/officeDocument/2006/relationships/image" Target="media/image19.png"/><Relationship Id="rId56" Type="http://schemas.openxmlformats.org/officeDocument/2006/relationships/image" Target="media/image27.jpeg"/><Relationship Id="rId64" Type="http://schemas.openxmlformats.org/officeDocument/2006/relationships/footer" Target="footer13.xml"/><Relationship Id="rId69" Type="http://schemas.microsoft.com/office/2016/09/relationships/commentsIds" Target="commentsIds.xml"/><Relationship Id="rId8" Type="http://schemas.openxmlformats.org/officeDocument/2006/relationships/header" Target="header1.xml"/><Relationship Id="rId51" Type="http://schemas.openxmlformats.org/officeDocument/2006/relationships/image" Target="media/image22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5" Type="http://schemas.openxmlformats.org/officeDocument/2006/relationships/image" Target="media/image3.png"/><Relationship Id="rId33" Type="http://schemas.openxmlformats.org/officeDocument/2006/relationships/header" Target="header8.xml"/><Relationship Id="rId38" Type="http://schemas.openxmlformats.org/officeDocument/2006/relationships/image" Target="media/image13.png"/><Relationship Id="rId46" Type="http://schemas.openxmlformats.org/officeDocument/2006/relationships/image" Target="media/image18.png"/><Relationship Id="rId59" Type="http://schemas.openxmlformats.org/officeDocument/2006/relationships/image" Target="media/image30.jpeg"/><Relationship Id="rId67" Type="http://schemas.openxmlformats.org/officeDocument/2006/relationships/glossaryDocument" Target="glossary/document.xml"/><Relationship Id="rId20" Type="http://schemas.openxmlformats.org/officeDocument/2006/relationships/footer" Target="footer6.xml"/><Relationship Id="rId41" Type="http://schemas.openxmlformats.org/officeDocument/2006/relationships/image" Target="media/image14.png"/><Relationship Id="rId54" Type="http://schemas.openxmlformats.org/officeDocument/2006/relationships/image" Target="media/image25.png"/><Relationship Id="rId62" Type="http://schemas.openxmlformats.org/officeDocument/2006/relationships/image" Target="media/image33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5F342F"/>
    <w:rsid w:val="005F3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 Version="10">
  <b:Source>
    <b:Tag>Wik18</b:Tag>
    <b:SourceType>InternetSite</b:SourceType>
    <b:Guid>{DB1773BA-AC9A-4F83-8742-04FFD76A439E}</b:Guid>
    <b:Year>2018</b:Year>
    <b:InternetSiteTitle>Wikipedia</b:InternetSiteTitle>
    <b:Month>Março</b:Month>
    <b:Day>6</b:Day>
    <b:YearAccessed>2018</b:YearAccessed>
    <b:MonthAccessed>Março</b:MonthAccessed>
    <b:DayAccessed>30</b:DayAccessed>
    <b:URL>https://pt.wikipedia.org/wiki/CorelDRAW</b:URL>
    <b:RefOrder>1</b:RefOrder>
  </b:Source>
  <b:Source>
    <b:Tag>Mic18</b:Tag>
    <b:SourceType>InternetSite</b:SourceType>
    <b:Guid>{2AF52D15-653B-4D06-A96B-93D595FCB2FF}</b:Guid>
    <b:InternetSiteTitle>Microsoft</b:InternetSiteTitle>
    <b:YearAccessed>2018</b:YearAccessed>
    <b:MonthAccessed>Março</b:MonthAccessed>
    <b:DayAccessed>30</b:DayAccessed>
    <b:URL>https://msdn.microsoft.com/pt-br/library/windows/hardware/aa970568(v=vs.90).aspx/html</b:URL>
    <b:RefOrder>2</b:RefOrder>
  </b:Source>
</b:Sources>
</file>

<file path=customXml/itemProps1.xml><?xml version="1.0" encoding="utf-8"?>
<ds:datastoreItem xmlns:ds="http://schemas.openxmlformats.org/officeDocument/2006/customXml" ds:itemID="{65D156BB-D52F-4255-AD69-43557FEC91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56</Pages>
  <Words>7105</Words>
  <Characters>38371</Characters>
  <Application>Microsoft Office Word</Application>
  <DocSecurity>0</DocSecurity>
  <Lines>319</Lines>
  <Paragraphs>90</Paragraphs>
  <ScaleCrop>false</ScaleCrop>
  <Manager>mayara.silva34@fatec.sp.gov.br</Manager>
  <Company/>
  <LinksUpToDate>false</LinksUpToDate>
  <CharactersWithSpaces>45386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GESTÃO DE ÓTICAS</dc:title>
  <dc:subject>Projeto de Laboratório de Engenharia de Software</dc:subject>
  <dc:creator>MAYARA FERNANDA SILVA</dc:creator>
  <cp:keywords>MFS</cp:keywords>
  <dc:description>Documentação - Projeto de Laboratório de Engenharia de Software</dc:description>
  <cp:lastModifiedBy>FATEC</cp:lastModifiedBy>
  <cp:revision>124</cp:revision>
  <dcterms:created xsi:type="dcterms:W3CDTF">2018-08-16T17:36:00Z</dcterms:created>
  <dcterms:modified xsi:type="dcterms:W3CDTF">2018-08-22T00:37:00Z</dcterms:modified>
</cp:coreProperties>
</file>